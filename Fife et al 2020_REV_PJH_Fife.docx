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9CE894" w14:textId="77777777" w:rsidR="0093323D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B8244E">
        <w:rPr>
          <w:rFonts w:ascii="Times New Roman" w:eastAsia="Times New Roman" w:hAnsi="Times New Roman" w:cs="Times New Roman"/>
          <w:sz w:val="24"/>
          <w:szCs w:val="24"/>
          <w:u w:val="single"/>
        </w:rPr>
        <w:t>Running head:</w:t>
      </w:r>
    </w:p>
    <w:p w14:paraId="7F1B34C7" w14:textId="2D0DAE84" w:rsidR="004C0B38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Scientific Notes</w:t>
      </w:r>
    </w:p>
    <w:p w14:paraId="2B82BC24" w14:textId="77777777" w:rsidR="0093323D" w:rsidRPr="00B8244E" w:rsidRDefault="0093323D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3FC2B2" w14:textId="77777777" w:rsidR="0093323D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B8244E">
        <w:rPr>
          <w:rFonts w:ascii="Times New Roman" w:eastAsia="Times New Roman" w:hAnsi="Times New Roman" w:cs="Times New Roman"/>
          <w:sz w:val="24"/>
          <w:szCs w:val="24"/>
          <w:u w:val="single"/>
        </w:rPr>
        <w:t>Membership status:</w:t>
      </w:r>
    </w:p>
    <w:p w14:paraId="51C4C15C" w14:textId="5CF012ED" w:rsidR="004C0B38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Member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Xavier Martini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>#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1588</w:t>
      </w:r>
    </w:p>
    <w:p w14:paraId="78080252" w14:textId="77777777" w:rsidR="0093323D" w:rsidRPr="00B8244E" w:rsidRDefault="0093323D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86F20D" w14:textId="77777777" w:rsidR="0093323D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B8244E">
        <w:rPr>
          <w:rFonts w:ascii="Times New Roman" w:eastAsia="Times New Roman" w:hAnsi="Times New Roman" w:cs="Times New Roman"/>
          <w:sz w:val="24"/>
          <w:szCs w:val="24"/>
          <w:u w:val="single"/>
        </w:rPr>
        <w:t>Billing contact:</w:t>
      </w:r>
    </w:p>
    <w:p w14:paraId="335127C6" w14:textId="2BFEDCCC" w:rsidR="0093323D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Xavier Martini</w:t>
      </w:r>
    </w:p>
    <w:p w14:paraId="6E90C4CD" w14:textId="4D5112AB" w:rsidR="0093323D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University of Florida</w:t>
      </w:r>
    </w:p>
    <w:p w14:paraId="5FEED176" w14:textId="28033BC0" w:rsidR="0093323D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North Florida Research and Education Center</w:t>
      </w:r>
    </w:p>
    <w:p w14:paraId="43A97D66" w14:textId="2E8A65E3" w:rsidR="0093323D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155 Research Road</w:t>
      </w:r>
    </w:p>
    <w:p w14:paraId="32156FA0" w14:textId="16D78D3B" w:rsidR="0093323D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Quincy, </w:t>
      </w:r>
      <w:r w:rsidR="00F04BB4" w:rsidRPr="00B8244E">
        <w:rPr>
          <w:rFonts w:ascii="Times New Roman" w:eastAsia="Times New Roman" w:hAnsi="Times New Roman" w:cs="Times New Roman"/>
          <w:sz w:val="24"/>
          <w:szCs w:val="24"/>
        </w:rPr>
        <w:t>F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>lorida</w:t>
      </w:r>
      <w:r w:rsidR="00F04BB4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32351, USA</w:t>
      </w:r>
    </w:p>
    <w:p w14:paraId="15EC0128" w14:textId="61A571A5" w:rsidR="0093323D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Phone: 850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875-7160</w:t>
      </w:r>
    </w:p>
    <w:p w14:paraId="08948EE2" w14:textId="4AFED57C" w:rsidR="0093323D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E-mail: </w:t>
      </w:r>
      <w:r w:rsidR="00F17BC8" w:rsidRPr="00B8244E">
        <w:rPr>
          <w:rFonts w:ascii="Times New Roman" w:eastAsia="Times New Roman" w:hAnsi="Times New Roman" w:cs="Times New Roman"/>
          <w:sz w:val="24"/>
          <w:szCs w:val="24"/>
        </w:rPr>
        <w:t>xmartini@ufl.edu</w:t>
      </w:r>
    </w:p>
    <w:p w14:paraId="043AC50F" w14:textId="70CB4C9E" w:rsidR="004C0B38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Include any information (reference number, tax ID, etc.) that you need included on the invoice</w:t>
      </w:r>
    </w:p>
    <w:p w14:paraId="6CDB1CB5" w14:textId="77777777" w:rsidR="0093323D" w:rsidRPr="00B8244E" w:rsidRDefault="0093323D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0152E0" w14:textId="77777777" w:rsidR="0093323D" w:rsidRPr="00B8244E" w:rsidRDefault="0093323D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836069" w14:textId="77777777" w:rsidR="0093323D" w:rsidRPr="00B8244E" w:rsidRDefault="0093323D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2CC59E" w14:textId="385752EF" w:rsidR="008D4171" w:rsidRPr="00B8244E" w:rsidRDefault="008D4171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>First report of</w:t>
      </w:r>
      <w:r w:rsidR="0093323D"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Phyllocoptes fructiphilus</w:t>
      </w:r>
      <w:r w:rsidR="0093323D" w:rsidRPr="00B8244E"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 xml:space="preserve"> </w:t>
      </w:r>
      <w:proofErr w:type="spellStart"/>
      <w:r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>Keifer</w:t>
      </w:r>
      <w:proofErr w:type="spellEnd"/>
      <w:r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the vector of the </w:t>
      </w:r>
      <w:r w:rsidR="00F671B0" w:rsidRPr="00F671B0"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>rose rosette virus</w:t>
      </w:r>
      <w:r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>, in Florida</w:t>
      </w:r>
      <w:r w:rsidR="0093323D"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>, USA</w:t>
      </w:r>
    </w:p>
    <w:p w14:paraId="7D7C37C1" w14:textId="77777777" w:rsidR="0093323D" w:rsidRPr="00B8244E" w:rsidRDefault="0093323D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93F00C" w14:textId="77777777" w:rsidR="0093323D" w:rsidRPr="00B8244E" w:rsidRDefault="0093323D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36DF5B" w14:textId="77777777" w:rsidR="0093323D" w:rsidRPr="00B8244E" w:rsidRDefault="0093323D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7E717B" w14:textId="77141B71" w:rsidR="004C0B38" w:rsidRPr="00B8244E" w:rsidRDefault="004C0B38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Austin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bCs/>
          <w:sz w:val="24"/>
          <w:szCs w:val="24"/>
        </w:rPr>
        <w:t>Fife</w:t>
      </w:r>
      <w:r w:rsidRPr="00B8244E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1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, Sam</w:t>
      </w:r>
      <w:r w:rsidR="003841B1" w:rsidRPr="00B8244E">
        <w:rPr>
          <w:rFonts w:ascii="Times New Roman" w:eastAsia="Times New Roman" w:hAnsi="Times New Roman" w:cs="Times New Roman"/>
          <w:sz w:val="24"/>
          <w:szCs w:val="24"/>
        </w:rPr>
        <w:t>uel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bCs/>
          <w:sz w:val="24"/>
          <w:szCs w:val="24"/>
        </w:rPr>
        <w:t>Bolton</w:t>
      </w:r>
      <w:r w:rsidRPr="00B8244E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E20012" w:rsidRPr="00B8244E">
        <w:rPr>
          <w:rFonts w:ascii="Times New Roman" w:eastAsia="Times New Roman" w:hAnsi="Times New Roman" w:cs="Times New Roman"/>
          <w:sz w:val="24"/>
          <w:szCs w:val="24"/>
        </w:rPr>
        <w:t xml:space="preserve">Jessica L. </w:t>
      </w:r>
      <w:r w:rsidR="00E20012" w:rsidRPr="00B8244E">
        <w:rPr>
          <w:rFonts w:ascii="Times New Roman" w:eastAsia="Times New Roman" w:hAnsi="Times New Roman" w:cs="Times New Roman"/>
          <w:bCs/>
          <w:sz w:val="24"/>
          <w:szCs w:val="24"/>
        </w:rPr>
        <w:t>Griesheimer</w:t>
      </w:r>
      <w:r w:rsidR="00E20012" w:rsidRPr="00B8244E">
        <w:rPr>
          <w:rFonts w:ascii="Times New Roman" w:eastAsia="Times New Roman" w:hAnsi="Times New Roman" w:cs="Times New Roman"/>
          <w:bCs/>
          <w:sz w:val="24"/>
          <w:szCs w:val="24"/>
          <w:vertAlign w:val="superscript"/>
        </w:rPr>
        <w:t>1</w:t>
      </w:r>
      <w:r w:rsidR="00E20012" w:rsidRPr="00B8244E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="00E20012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Mathews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bCs/>
          <w:sz w:val="24"/>
          <w:szCs w:val="24"/>
        </w:rPr>
        <w:t>Paret</w:t>
      </w:r>
      <w:r w:rsidR="00784CB6" w:rsidRPr="00B8244E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1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, and Xavier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bCs/>
          <w:sz w:val="24"/>
          <w:szCs w:val="24"/>
        </w:rPr>
        <w:t>Martini</w:t>
      </w:r>
      <w:r w:rsidR="00E20012" w:rsidRPr="00B8244E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1</w:t>
      </w:r>
      <w:r w:rsidR="00F17BC8" w:rsidRPr="00B8244E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,</w:t>
      </w:r>
      <w:r w:rsidR="003924BF" w:rsidRPr="00B8244E">
        <w:rPr>
          <w:rFonts w:ascii="Times New Roman" w:eastAsia="Times New Roman" w:hAnsi="Times New Roman" w:cs="Times New Roman"/>
          <w:sz w:val="24"/>
          <w:szCs w:val="24"/>
        </w:rPr>
        <w:t>*</w:t>
      </w:r>
    </w:p>
    <w:p w14:paraId="61DA29EE" w14:textId="77777777" w:rsidR="0093323D" w:rsidRPr="00B8244E" w:rsidRDefault="0093323D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663C80" w14:textId="77777777" w:rsidR="0093323D" w:rsidRPr="00B8244E" w:rsidRDefault="0093323D" w:rsidP="00F17BC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CAD3C8" w14:textId="466ACDC7" w:rsidR="00E20012" w:rsidRPr="00B8244E" w:rsidRDefault="004C0B38" w:rsidP="00F17BC8">
      <w:pPr>
        <w:spacing w:after="0" w:line="240" w:lineRule="auto"/>
        <w:textAlignment w:val="center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1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University of Florida, Department of Entomology and Nematology, </w:t>
      </w:r>
      <w:r w:rsidR="003924BF" w:rsidRPr="00B8244E">
        <w:rPr>
          <w:rFonts w:ascii="Times New Roman" w:eastAsia="Times New Roman" w:hAnsi="Times New Roman" w:cs="Times New Roman"/>
          <w:sz w:val="24"/>
          <w:szCs w:val="24"/>
        </w:rPr>
        <w:t>North Florida Research and Education Center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3924BF" w:rsidRPr="00B8244E">
        <w:rPr>
          <w:rFonts w:ascii="Times New Roman" w:eastAsia="Times New Roman" w:hAnsi="Times New Roman" w:cs="Times New Roman"/>
          <w:sz w:val="24"/>
          <w:szCs w:val="24"/>
        </w:rPr>
        <w:t xml:space="preserve">Quincy,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F</w:t>
      </w:r>
      <w:r w:rsidR="00F17BC8" w:rsidRPr="00B8244E">
        <w:rPr>
          <w:rFonts w:ascii="Times New Roman" w:eastAsia="Times New Roman" w:hAnsi="Times New Roman" w:cs="Times New Roman"/>
          <w:sz w:val="24"/>
          <w:szCs w:val="24"/>
        </w:rPr>
        <w:t>lorida</w:t>
      </w:r>
      <w:r w:rsidR="00784CB6" w:rsidRPr="00B8244E">
        <w:rPr>
          <w:rFonts w:ascii="Times New Roman" w:eastAsia="Times New Roman" w:hAnsi="Times New Roman" w:cs="Times New Roman"/>
          <w:sz w:val="24"/>
          <w:szCs w:val="24"/>
        </w:rPr>
        <w:t xml:space="preserve"> 32351</w:t>
      </w:r>
      <w:r w:rsidR="003924BF" w:rsidRPr="00B8244E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USA</w:t>
      </w:r>
      <w:r w:rsidR="00E20012" w:rsidRPr="00B8244E">
        <w:rPr>
          <w:rFonts w:ascii="Times New Roman" w:eastAsia="Times New Roman" w:hAnsi="Times New Roman" w:cs="Times New Roman"/>
          <w:sz w:val="24"/>
          <w:szCs w:val="24"/>
        </w:rPr>
        <w:t xml:space="preserve">, E-mail: </w:t>
      </w:r>
      <w:r w:rsidR="00F17BC8" w:rsidRPr="00B8244E"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>afife@ufl.edu</w:t>
      </w:r>
      <w:r w:rsidR="00E20012" w:rsidRPr="00B8244E">
        <w:rPr>
          <w:rFonts w:ascii="Times New Roman" w:eastAsia="Times New Roman" w:hAnsi="Times New Roman" w:cs="Times New Roman"/>
          <w:sz w:val="24"/>
          <w:szCs w:val="24"/>
        </w:rPr>
        <w:t xml:space="preserve"> (A.</w:t>
      </w:r>
      <w:r w:rsidR="00F17BC8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20012" w:rsidRPr="00B8244E">
        <w:rPr>
          <w:rFonts w:ascii="Times New Roman" w:eastAsia="Times New Roman" w:hAnsi="Times New Roman" w:cs="Times New Roman"/>
          <w:sz w:val="24"/>
          <w:szCs w:val="24"/>
        </w:rPr>
        <w:t xml:space="preserve">F.); </w:t>
      </w:r>
      <w:r w:rsidR="00F17BC8" w:rsidRPr="00B8244E"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>jgriesheimer@ufl.edu</w:t>
      </w:r>
      <w:r w:rsidR="00E20012" w:rsidRPr="00B8244E">
        <w:rPr>
          <w:rFonts w:ascii="Times New Roman" w:eastAsia="Times New Roman" w:hAnsi="Times New Roman" w:cs="Times New Roman"/>
          <w:sz w:val="24"/>
          <w:szCs w:val="24"/>
        </w:rPr>
        <w:t xml:space="preserve"> (J.</w:t>
      </w:r>
      <w:r w:rsidR="00F17BC8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20012" w:rsidRPr="00B8244E">
        <w:rPr>
          <w:rFonts w:ascii="Times New Roman" w:eastAsia="Times New Roman" w:hAnsi="Times New Roman" w:cs="Times New Roman"/>
          <w:sz w:val="24"/>
          <w:szCs w:val="24"/>
        </w:rPr>
        <w:t>L.</w:t>
      </w:r>
      <w:r w:rsidR="00F17BC8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20012" w:rsidRPr="00B8244E">
        <w:rPr>
          <w:rFonts w:ascii="Times New Roman" w:eastAsia="Times New Roman" w:hAnsi="Times New Roman" w:cs="Times New Roman"/>
          <w:sz w:val="24"/>
          <w:szCs w:val="24"/>
        </w:rPr>
        <w:t xml:space="preserve">G.), </w:t>
      </w:r>
      <w:r w:rsidR="00F17BC8" w:rsidRPr="00B8244E"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>xmartini@ufl.edu</w:t>
      </w:r>
      <w:r w:rsidR="00E20012" w:rsidRPr="00B8244E">
        <w:rPr>
          <w:rFonts w:ascii="Times New Roman" w:eastAsia="Times New Roman" w:hAnsi="Times New Roman" w:cs="Times New Roman"/>
          <w:sz w:val="24"/>
          <w:szCs w:val="24"/>
        </w:rPr>
        <w:t xml:space="preserve"> (X.</w:t>
      </w:r>
      <w:r w:rsidR="00F17BC8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20012" w:rsidRPr="00B8244E">
        <w:rPr>
          <w:rFonts w:ascii="Times New Roman" w:eastAsia="Times New Roman" w:hAnsi="Times New Roman" w:cs="Times New Roman"/>
          <w:sz w:val="24"/>
          <w:szCs w:val="24"/>
        </w:rPr>
        <w:t>M.)</w:t>
      </w:r>
      <w:r w:rsidR="00F17BC8" w:rsidRPr="00B8244E">
        <w:rPr>
          <w:rFonts w:ascii="Times New Roman" w:eastAsia="Times New Roman" w:hAnsi="Times New Roman" w:cs="Times New Roman"/>
          <w:sz w:val="24"/>
          <w:szCs w:val="24"/>
        </w:rPr>
        <w:t>; paret@ufl.edu (M. P.)</w:t>
      </w:r>
    </w:p>
    <w:p w14:paraId="2F59C7A4" w14:textId="77777777" w:rsidR="0093323D" w:rsidRPr="00B8244E" w:rsidRDefault="0093323D" w:rsidP="00F17BC8">
      <w:pPr>
        <w:spacing w:after="0" w:line="240" w:lineRule="auto"/>
        <w:textAlignment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13C98B" w14:textId="59D3BB35" w:rsidR="0093323D" w:rsidRPr="00B8244E" w:rsidRDefault="0093323D" w:rsidP="0093323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Florida Department of Agriculture and Consumer Services, Division of Plant Industry, Gainesville, F</w:t>
      </w:r>
      <w:r w:rsidR="00F17BC8" w:rsidRPr="00B8244E">
        <w:rPr>
          <w:rFonts w:ascii="Times New Roman" w:eastAsia="Times New Roman" w:hAnsi="Times New Roman" w:cs="Times New Roman"/>
          <w:sz w:val="24"/>
          <w:szCs w:val="24"/>
        </w:rPr>
        <w:t>lorida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32614, USA</w:t>
      </w:r>
      <w:r w:rsidR="00F17BC8" w:rsidRPr="00B8244E">
        <w:rPr>
          <w:rFonts w:ascii="Times New Roman" w:eastAsia="Times New Roman" w:hAnsi="Times New Roman" w:cs="Times New Roman"/>
          <w:sz w:val="24"/>
          <w:szCs w:val="24"/>
        </w:rPr>
        <w:t>;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E-mail: </w:t>
      </w:r>
      <w:r w:rsidR="00784CB6" w:rsidRPr="00B8244E">
        <w:rPr>
          <w:rFonts w:ascii="Times New Roman" w:eastAsia="Times New Roman" w:hAnsi="Times New Roman" w:cs="Times New Roman"/>
          <w:sz w:val="24"/>
          <w:szCs w:val="24"/>
        </w:rPr>
        <w:t>Samuel.Bolton@FDACS.gov</w:t>
      </w:r>
      <w:r w:rsidR="00F17BC8" w:rsidRPr="00B8244E">
        <w:rPr>
          <w:rFonts w:ascii="Times New Roman" w:eastAsia="Times New Roman" w:hAnsi="Times New Roman" w:cs="Times New Roman"/>
          <w:sz w:val="24"/>
          <w:szCs w:val="24"/>
        </w:rPr>
        <w:t xml:space="preserve"> (S. B.)</w:t>
      </w:r>
    </w:p>
    <w:p w14:paraId="01AE26DD" w14:textId="77777777" w:rsidR="00784CB6" w:rsidRPr="00B8244E" w:rsidRDefault="00784CB6" w:rsidP="0093323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F91D13" w14:textId="77777777" w:rsidR="00784CB6" w:rsidRPr="00B8244E" w:rsidRDefault="00784CB6" w:rsidP="0093323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DE3E80" w14:textId="77777777" w:rsidR="0093323D" w:rsidRPr="00B8244E" w:rsidRDefault="0093323D" w:rsidP="0093323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*Corresponding author; E-mail: xmartini@ufl.edu</w:t>
      </w:r>
    </w:p>
    <w:p w14:paraId="1D7C3431" w14:textId="77777777" w:rsidR="0093323D" w:rsidRPr="00B8244E" w:rsidRDefault="0093323D" w:rsidP="00784CB6">
      <w:pPr>
        <w:spacing w:after="0" w:line="240" w:lineRule="auto"/>
        <w:textAlignment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BD2D08" w14:textId="77777777" w:rsidR="0093323D" w:rsidRPr="00B8244E" w:rsidRDefault="0093323D" w:rsidP="00784CB6">
      <w:pPr>
        <w:spacing w:after="0" w:line="240" w:lineRule="auto"/>
        <w:textAlignment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5DFB8E" w14:textId="77777777" w:rsidR="00C768E0" w:rsidRPr="00B8244E" w:rsidRDefault="00C768E0" w:rsidP="00784CB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br w:type="page"/>
      </w:r>
    </w:p>
    <w:p w14:paraId="3A410160" w14:textId="017DD409" w:rsidR="003924BF" w:rsidRPr="00B8244E" w:rsidRDefault="003924BF" w:rsidP="00954B21">
      <w:pPr>
        <w:shd w:val="clear" w:color="auto" w:fill="FFFFFF"/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Phyllocoptes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04BB4" w:rsidRPr="00B8244E">
        <w:rPr>
          <w:rFonts w:ascii="Times New Roman" w:eastAsia="Times New Roman" w:hAnsi="Times New Roman" w:cs="Times New Roman"/>
          <w:sz w:val="24"/>
          <w:szCs w:val="24"/>
        </w:rPr>
        <w:t>Keifer</w:t>
      </w:r>
      <w:proofErr w:type="spellEnd"/>
      <w:r w:rsidR="00F04BB4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40887" w:rsidRPr="00B8244E">
        <w:rPr>
          <w:rFonts w:ascii="Times New Roman" w:eastAsia="Times New Roman" w:hAnsi="Times New Roman" w:cs="Times New Roman"/>
          <w:sz w:val="24"/>
          <w:szCs w:val="24"/>
        </w:rPr>
        <w:t xml:space="preserve">(Acari: </w:t>
      </w:r>
      <w:proofErr w:type="spellStart"/>
      <w:r w:rsidR="00A40887" w:rsidRPr="00B8244E">
        <w:rPr>
          <w:rFonts w:ascii="Times New Roman" w:eastAsia="Times New Roman" w:hAnsi="Times New Roman" w:cs="Times New Roman"/>
          <w:sz w:val="24"/>
          <w:szCs w:val="24"/>
        </w:rPr>
        <w:t>Eriophyidae</w:t>
      </w:r>
      <w:proofErr w:type="spellEnd"/>
      <w:r w:rsidR="00A40887" w:rsidRPr="00B8244E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is a microscopic eriophyid mite. </w:t>
      </w:r>
      <w:r w:rsidR="005A7CF7" w:rsidRPr="00B8244E">
        <w:rPr>
          <w:rFonts w:ascii="Times New Roman" w:eastAsia="Times New Roman" w:hAnsi="Times New Roman" w:cs="Times New Roman"/>
          <w:sz w:val="24"/>
          <w:szCs w:val="24"/>
        </w:rPr>
        <w:t>Eriophyid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mites are very host specific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(Oldfield 1996</w:t>
      </w:r>
      <w:r w:rsidR="00C03D70" w:rsidRPr="00B8244E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Skoracka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et al. 2009) and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feeds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 xml:space="preserve">only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on plants in the genus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Rosa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Amrine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1996).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</w:t>
      </w:r>
      <w:r w:rsidR="00F04BB4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hyllocoptes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is </w:t>
      </w:r>
      <w:r w:rsidR="0083028E" w:rsidRPr="00B8244E">
        <w:rPr>
          <w:rFonts w:ascii="Times New Roman" w:eastAsia="Times New Roman" w:hAnsi="Times New Roman" w:cs="Times New Roman"/>
          <w:sz w:val="24"/>
          <w:szCs w:val="24"/>
        </w:rPr>
        <w:t>associated with</w:t>
      </w:r>
      <w:r w:rsidR="007A6211" w:rsidRPr="00B8244E">
        <w:rPr>
          <w:rFonts w:ascii="Times New Roman" w:eastAsia="Times New Roman" w:hAnsi="Times New Roman" w:cs="Times New Roman"/>
          <w:sz w:val="24"/>
          <w:szCs w:val="24"/>
        </w:rPr>
        <w:t xml:space="preserve"> the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671B0" w:rsidRPr="00F671B0">
        <w:rPr>
          <w:rFonts w:ascii="Times New Roman" w:eastAsia="Times New Roman" w:hAnsi="Times New Roman" w:cs="Times New Roman"/>
          <w:iCs/>
          <w:sz w:val="24"/>
          <w:szCs w:val="24"/>
        </w:rPr>
        <w:t>r</w:t>
      </w:r>
      <w:r w:rsidR="00793C23" w:rsidRPr="00F671B0">
        <w:rPr>
          <w:rFonts w:ascii="Times New Roman" w:eastAsia="Times New Roman" w:hAnsi="Times New Roman" w:cs="Times New Roman"/>
          <w:iCs/>
          <w:sz w:val="24"/>
          <w:szCs w:val="24"/>
        </w:rPr>
        <w:t xml:space="preserve">ose rosette </w:t>
      </w:r>
      <w:proofErr w:type="spellStart"/>
      <w:r w:rsidR="003B365E" w:rsidRPr="00F671B0">
        <w:rPr>
          <w:rFonts w:ascii="Times New Roman" w:eastAsia="Times New Roman" w:hAnsi="Times New Roman" w:cs="Times New Roman"/>
          <w:iCs/>
          <w:sz w:val="24"/>
          <w:szCs w:val="24"/>
        </w:rPr>
        <w:t>emara</w:t>
      </w:r>
      <w:r w:rsidR="00793C23" w:rsidRPr="00F671B0">
        <w:rPr>
          <w:rFonts w:ascii="Times New Roman" w:eastAsia="Times New Roman" w:hAnsi="Times New Roman" w:cs="Times New Roman"/>
          <w:iCs/>
          <w:sz w:val="24"/>
          <w:szCs w:val="24"/>
        </w:rPr>
        <w:t>virus</w:t>
      </w:r>
      <w:proofErr w:type="spellEnd"/>
      <w:r w:rsidR="00793C23" w:rsidRPr="00B824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3B365E" w:rsidRPr="00B8244E">
        <w:rPr>
          <w:rFonts w:ascii="Times New Roman" w:eastAsia="Times New Roman" w:hAnsi="Times New Roman" w:cs="Times New Roman"/>
          <w:sz w:val="24"/>
          <w:szCs w:val="24"/>
        </w:rPr>
        <w:t>rose rosette virus</w:t>
      </w:r>
      <w:r w:rsidR="00793C23" w:rsidRPr="00B8244E">
        <w:rPr>
          <w:rFonts w:ascii="Times New Roman" w:eastAsia="Times New Roman" w:hAnsi="Times New Roman" w:cs="Times New Roman"/>
          <w:sz w:val="24"/>
          <w:szCs w:val="24"/>
        </w:rPr>
        <w:t>)</w:t>
      </w:r>
      <w:r w:rsidR="007A6211" w:rsidRPr="00B8244E">
        <w:rPr>
          <w:rFonts w:ascii="Times New Roman" w:eastAsia="Times New Roman" w:hAnsi="Times New Roman" w:cs="Times New Roman"/>
          <w:sz w:val="24"/>
          <w:szCs w:val="24"/>
        </w:rPr>
        <w:t xml:space="preserve"> and acts as the only known vector of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>rose rosette virus</w:t>
      </w:r>
      <w:r w:rsidR="00793C23"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A6211" w:rsidRPr="00B8244E">
        <w:rPr>
          <w:rFonts w:ascii="Times New Roman" w:eastAsia="Times New Roman" w:hAnsi="Times New Roman" w:cs="Times New Roman"/>
          <w:sz w:val="24"/>
          <w:szCs w:val="24"/>
        </w:rPr>
        <w:t>I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nfection is associated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 xml:space="preserve">commonly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with the following symptoms: witches’ broom</w:t>
      </w:r>
      <w:r w:rsidR="008418F5" w:rsidRPr="00B8244E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rosetting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, deformed flowers, increased thorn density, elongated shoots, reddened leaves and stems, and increased die-back </w:t>
      </w:r>
      <w:r w:rsidR="00F671B0">
        <w:rPr>
          <w:rFonts w:ascii="Times New Roman" w:eastAsia="Times New Roman" w:hAnsi="Times New Roman" w:cs="Times New Roman"/>
          <w:sz w:val="24"/>
          <w:szCs w:val="24"/>
        </w:rPr>
        <w:t>that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ultimately kills the rose host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Amrine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1996)</w:t>
      </w:r>
      <w:r w:rsidR="00E92F76" w:rsidRPr="00B8244E">
        <w:rPr>
          <w:rFonts w:ascii="Times New Roman" w:eastAsia="Times New Roman" w:hAnsi="Times New Roman" w:cs="Times New Roman"/>
          <w:sz w:val="24"/>
          <w:szCs w:val="24"/>
        </w:rPr>
        <w:t xml:space="preserve"> (Fig. 1</w:t>
      </w:r>
      <w:ins w:id="0" w:author="Martini,Xavier" w:date="2020-06-26T13:02:00Z">
        <w:r w:rsidR="000E1413">
          <w:rPr>
            <w:rFonts w:ascii="Times New Roman" w:eastAsia="Times New Roman" w:hAnsi="Times New Roman" w:cs="Times New Roman"/>
            <w:sz w:val="24"/>
            <w:szCs w:val="24"/>
          </w:rPr>
          <w:t>A and 1B</w:t>
        </w:r>
      </w:ins>
      <w:r w:rsidR="00E92F76" w:rsidRPr="00B8244E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. This disease is known as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>rose rosette dise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ase and is the most serious </w:t>
      </w:r>
      <w:r w:rsidR="006930CF" w:rsidRPr="00B8244E">
        <w:rPr>
          <w:rFonts w:ascii="Times New Roman" w:eastAsia="Times New Roman" w:hAnsi="Times New Roman" w:cs="Times New Roman"/>
          <w:sz w:val="24"/>
          <w:szCs w:val="24"/>
        </w:rPr>
        <w:t xml:space="preserve">illness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of roses, affecting the</w:t>
      </w:r>
      <w:r w:rsidR="006930CF" w:rsidRPr="00B8244E">
        <w:rPr>
          <w:rFonts w:ascii="Times New Roman" w:eastAsia="Times New Roman" w:hAnsi="Times New Roman" w:cs="Times New Roman"/>
          <w:sz w:val="24"/>
          <w:szCs w:val="24"/>
        </w:rPr>
        <w:t xml:space="preserve"> 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commercial rose industry </w:t>
      </w:r>
      <w:r w:rsidR="006930CF" w:rsidRPr="00B8244E">
        <w:rPr>
          <w:rFonts w:ascii="Times New Roman" w:eastAsia="Times New Roman" w:hAnsi="Times New Roman" w:cs="Times New Roman"/>
          <w:sz w:val="24"/>
          <w:szCs w:val="24"/>
        </w:rPr>
        <w:t>which is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worth millions of dollars.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>Rose rosette disea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se and </w:t>
      </w:r>
      <w:r w:rsidR="00EE3E9B" w:rsidRPr="00B8244E">
        <w:rPr>
          <w:rFonts w:ascii="Times New Roman" w:eastAsia="Times New Roman" w:hAnsi="Times New Roman" w:cs="Times New Roman"/>
          <w:i/>
          <w:sz w:val="24"/>
          <w:szCs w:val="24"/>
        </w:rPr>
        <w:t>P.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have invaded the southeastern </w:t>
      </w:r>
      <w:r w:rsidR="00292CDD" w:rsidRPr="00B8244E">
        <w:rPr>
          <w:rFonts w:ascii="Times New Roman" w:eastAsia="Times New Roman" w:hAnsi="Times New Roman" w:cs="Times New Roman"/>
          <w:sz w:val="24"/>
          <w:szCs w:val="24"/>
        </w:rPr>
        <w:t xml:space="preserve">US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as they followed the range expansion of the non-native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24882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Rosa multiflora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Thunb</w:t>
      </w:r>
      <w:proofErr w:type="spellEnd"/>
      <w:r w:rsidR="00F04BB4"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="00F671B0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="00F671B0">
        <w:rPr>
          <w:rFonts w:ascii="Times New Roman" w:eastAsia="Times New Roman" w:hAnsi="Times New Roman" w:cs="Times New Roman"/>
          <w:sz w:val="24"/>
          <w:szCs w:val="24"/>
        </w:rPr>
        <w:t>Rosaceae</w:t>
      </w:r>
      <w:proofErr w:type="spellEnd"/>
      <w:r w:rsidR="00F671B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towards the </w:t>
      </w:r>
      <w:r w:rsidR="00F11A91" w:rsidRPr="00B8244E">
        <w:rPr>
          <w:rFonts w:ascii="Times New Roman" w:eastAsia="Times New Roman" w:hAnsi="Times New Roman" w:cs="Times New Roman"/>
          <w:sz w:val="24"/>
          <w:szCs w:val="24"/>
        </w:rPr>
        <w:t xml:space="preserve">east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coast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Amrine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2002</w:t>
      </w:r>
      <w:r w:rsidR="00C03D70" w:rsidRPr="00B8244E">
        <w:rPr>
          <w:rFonts w:ascii="Times New Roman" w:eastAsia="Times New Roman" w:hAnsi="Times New Roman" w:cs="Times New Roman"/>
          <w:sz w:val="24"/>
          <w:szCs w:val="24"/>
        </w:rPr>
        <w:t>;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Otero-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Colina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et al. 2018).</w:t>
      </w:r>
    </w:p>
    <w:p w14:paraId="780A1BE4" w14:textId="4099BDE1" w:rsidR="004C0B38" w:rsidRPr="00B8244E" w:rsidRDefault="00790A2C" w:rsidP="0093323D">
      <w:pPr>
        <w:shd w:val="clear" w:color="auto" w:fill="FFFFFF"/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In 201</w:t>
      </w:r>
      <w:r w:rsidR="00F00817" w:rsidRPr="00B8244E">
        <w:rPr>
          <w:rFonts w:ascii="Times New Roman" w:eastAsia="Times New Roman" w:hAnsi="Times New Roman" w:cs="Times New Roman"/>
          <w:sz w:val="24"/>
          <w:szCs w:val="24"/>
        </w:rPr>
        <w:t>3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453C4" w:rsidRPr="00B8244E">
        <w:rPr>
          <w:rFonts w:ascii="Times New Roman" w:eastAsia="Times New Roman" w:hAnsi="Times New Roman" w:cs="Times New Roman"/>
          <w:sz w:val="24"/>
          <w:szCs w:val="24"/>
        </w:rPr>
        <w:t>a</w:t>
      </w:r>
      <w:r w:rsidR="00D47132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453C4" w:rsidRPr="00B8244E">
        <w:rPr>
          <w:rFonts w:ascii="Times New Roman" w:eastAsia="Times New Roman" w:hAnsi="Times New Roman" w:cs="Times New Roman"/>
          <w:sz w:val="24"/>
          <w:szCs w:val="24"/>
        </w:rPr>
        <w:t xml:space="preserve">nursery </w:t>
      </w:r>
      <w:r w:rsidR="00FC50E9" w:rsidRPr="00B8244E">
        <w:rPr>
          <w:rFonts w:ascii="Times New Roman" w:eastAsia="Times New Roman" w:hAnsi="Times New Roman" w:cs="Times New Roman"/>
          <w:sz w:val="24"/>
          <w:szCs w:val="24"/>
        </w:rPr>
        <w:t>in Quincy, Gadsden County, F</w:t>
      </w:r>
      <w:r w:rsidR="00670C44">
        <w:rPr>
          <w:rFonts w:ascii="Times New Roman" w:eastAsia="Times New Roman" w:hAnsi="Times New Roman" w:cs="Times New Roman"/>
          <w:sz w:val="24"/>
          <w:szCs w:val="24"/>
        </w:rPr>
        <w:t>lorida, USA,</w:t>
      </w:r>
      <w:r w:rsidR="00FC50E9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453C4" w:rsidRPr="00B8244E">
        <w:rPr>
          <w:rFonts w:ascii="Times New Roman" w:eastAsia="Times New Roman" w:hAnsi="Times New Roman" w:cs="Times New Roman"/>
          <w:sz w:val="24"/>
          <w:szCs w:val="24"/>
        </w:rPr>
        <w:t xml:space="preserve">detected </w:t>
      </w:r>
      <w:r w:rsidR="008E4D06" w:rsidRPr="00B8244E">
        <w:rPr>
          <w:rFonts w:ascii="Times New Roman" w:eastAsia="Times New Roman" w:hAnsi="Times New Roman" w:cs="Times New Roman"/>
          <w:sz w:val="24"/>
          <w:szCs w:val="24"/>
        </w:rPr>
        <w:t xml:space="preserve">witches’ brooms and </w:t>
      </w:r>
      <w:r w:rsidR="00BA589A" w:rsidRPr="00B8244E">
        <w:rPr>
          <w:rFonts w:ascii="Times New Roman" w:eastAsia="Times New Roman" w:hAnsi="Times New Roman" w:cs="Times New Roman"/>
          <w:sz w:val="24"/>
          <w:szCs w:val="24"/>
        </w:rPr>
        <w:t xml:space="preserve">other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>rose rosette disease</w:t>
      </w:r>
      <w:r w:rsidR="00AA0BE9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C32D9" w:rsidRPr="00B8244E">
        <w:rPr>
          <w:rFonts w:ascii="Times New Roman" w:eastAsia="Times New Roman" w:hAnsi="Times New Roman" w:cs="Times New Roman"/>
          <w:sz w:val="24"/>
          <w:szCs w:val="24"/>
        </w:rPr>
        <w:t xml:space="preserve">symptoms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="00A7180C" w:rsidRPr="00B8244E">
        <w:rPr>
          <w:rFonts w:ascii="Times New Roman" w:eastAsia="Times New Roman" w:hAnsi="Times New Roman" w:cs="Times New Roman"/>
          <w:sz w:val="24"/>
          <w:szCs w:val="24"/>
        </w:rPr>
        <w:t xml:space="preserve">15 </w:t>
      </w:r>
      <w:r w:rsidR="005315E4" w:rsidRPr="00B8244E">
        <w:rPr>
          <w:rFonts w:ascii="Times New Roman" w:eastAsia="Times New Roman" w:hAnsi="Times New Roman" w:cs="Times New Roman"/>
          <w:sz w:val="24"/>
          <w:szCs w:val="24"/>
        </w:rPr>
        <w:t xml:space="preserve">knockout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roses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70C44">
        <w:rPr>
          <w:rFonts w:ascii="Times New Roman" w:eastAsia="Times New Roman" w:hAnsi="Times New Roman" w:cs="Times New Roman"/>
          <w:sz w:val="24"/>
          <w:szCs w:val="24"/>
        </w:rPr>
        <w:t>that</w:t>
      </w:r>
      <w:r w:rsidR="00FC50E9" w:rsidRPr="00B8244E">
        <w:rPr>
          <w:rFonts w:ascii="Times New Roman" w:eastAsia="Times New Roman" w:hAnsi="Times New Roman" w:cs="Times New Roman"/>
          <w:sz w:val="24"/>
          <w:szCs w:val="24"/>
        </w:rPr>
        <w:t xml:space="preserve"> had been imported from out of state. 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>Eight</w:t>
      </w:r>
      <w:r w:rsidR="00B60463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069D2" w:rsidRPr="00B8244E">
        <w:rPr>
          <w:rFonts w:ascii="Times New Roman" w:eastAsia="Times New Roman" w:hAnsi="Times New Roman" w:cs="Times New Roman"/>
          <w:sz w:val="24"/>
          <w:szCs w:val="24"/>
        </w:rPr>
        <w:t xml:space="preserve">symptomatic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plants </w:t>
      </w:r>
      <w:r w:rsidR="003E441B" w:rsidRPr="00B8244E">
        <w:rPr>
          <w:rFonts w:ascii="Times New Roman" w:eastAsia="Times New Roman" w:hAnsi="Times New Roman" w:cs="Times New Roman"/>
          <w:sz w:val="24"/>
          <w:szCs w:val="24"/>
        </w:rPr>
        <w:t xml:space="preserve">were </w:t>
      </w:r>
      <w:r w:rsidR="00745040" w:rsidRPr="00B8244E">
        <w:rPr>
          <w:rFonts w:ascii="Times New Roman" w:eastAsia="Times New Roman" w:hAnsi="Times New Roman" w:cs="Times New Roman"/>
          <w:sz w:val="24"/>
          <w:szCs w:val="24"/>
        </w:rPr>
        <w:t xml:space="preserve">tested </w:t>
      </w:r>
      <w:r w:rsidR="003E441B" w:rsidRPr="00B8244E">
        <w:rPr>
          <w:rFonts w:ascii="Times New Roman" w:eastAsia="Times New Roman" w:hAnsi="Times New Roman" w:cs="Times New Roman"/>
          <w:sz w:val="24"/>
          <w:szCs w:val="24"/>
        </w:rPr>
        <w:t xml:space="preserve">and found 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 xml:space="preserve">to be </w:t>
      </w:r>
      <w:r w:rsidR="00745040" w:rsidRPr="00B8244E">
        <w:rPr>
          <w:rFonts w:ascii="Times New Roman" w:eastAsia="Times New Roman" w:hAnsi="Times New Roman" w:cs="Times New Roman"/>
          <w:sz w:val="24"/>
          <w:szCs w:val="24"/>
        </w:rPr>
        <w:t xml:space="preserve">positive for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>rose rosette disease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>, but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C0B38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w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>as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not detected on the roses at that time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(Babu et al. 2014). In 2018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>,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we began a series of surveys along the borders of northern Florida and southern Georgia</w:t>
      </w:r>
      <w:r w:rsidR="00EE3E9B" w:rsidRPr="00B8244E">
        <w:rPr>
          <w:rFonts w:ascii="Times New Roman" w:eastAsia="Times New Roman" w:hAnsi="Times New Roman" w:cs="Times New Roman"/>
          <w:sz w:val="24"/>
          <w:szCs w:val="24"/>
        </w:rPr>
        <w:t xml:space="preserve"> to determine if this mite was present and acting as a vector for the disease.</w:t>
      </w:r>
    </w:p>
    <w:p w14:paraId="1F436E29" w14:textId="03395519" w:rsidR="00705B0A" w:rsidRPr="00B8244E" w:rsidRDefault="00705B0A" w:rsidP="00D47B96">
      <w:pPr>
        <w:shd w:val="clear" w:color="auto" w:fill="FFFFFF"/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Survey efforts initially focused on </w:t>
      </w:r>
      <w:r w:rsidR="00F04BB4" w:rsidRPr="00B8244E">
        <w:rPr>
          <w:rFonts w:ascii="Times New Roman" w:eastAsia="Times New Roman" w:hAnsi="Times New Roman" w:cs="Times New Roman"/>
          <w:sz w:val="24"/>
          <w:szCs w:val="24"/>
        </w:rPr>
        <w:t xml:space="preserve">counties </w:t>
      </w:r>
      <w:r w:rsidR="00054131" w:rsidRPr="00B8244E">
        <w:rPr>
          <w:rFonts w:ascii="Times New Roman" w:eastAsia="Times New Roman" w:hAnsi="Times New Roman" w:cs="Times New Roman"/>
          <w:sz w:val="24"/>
          <w:szCs w:val="24"/>
        </w:rPr>
        <w:t>around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Leon</w:t>
      </w:r>
      <w:r w:rsidR="00F11A91" w:rsidRPr="00B8244E">
        <w:rPr>
          <w:rFonts w:ascii="Times New Roman" w:eastAsia="Times New Roman" w:hAnsi="Times New Roman" w:cs="Times New Roman"/>
          <w:sz w:val="24"/>
          <w:szCs w:val="24"/>
        </w:rPr>
        <w:t xml:space="preserve"> County</w:t>
      </w:r>
      <w:r w:rsidR="00E05583" w:rsidRPr="00B8244E">
        <w:rPr>
          <w:rFonts w:ascii="Times New Roman" w:eastAsia="Times New Roman" w:hAnsi="Times New Roman" w:cs="Times New Roman"/>
          <w:sz w:val="24"/>
          <w:szCs w:val="24"/>
        </w:rPr>
        <w:t>, F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>lorida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 Rose tissue samples were taken from the periphery of various roses</w:t>
      </w:r>
      <w:r w:rsidR="007913B5" w:rsidRPr="00B8244E">
        <w:rPr>
          <w:rFonts w:ascii="Times New Roman" w:eastAsia="Times New Roman" w:hAnsi="Times New Roman" w:cs="Times New Roman"/>
          <w:sz w:val="24"/>
          <w:szCs w:val="24"/>
        </w:rPr>
        <w:t xml:space="preserve"> in the landscape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>;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8151F" w:rsidRPr="00B8244E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ampl</w:t>
      </w:r>
      <w:r w:rsidR="003A19F1" w:rsidRPr="00B8244E">
        <w:rPr>
          <w:rFonts w:ascii="Times New Roman" w:eastAsia="Times New Roman" w:hAnsi="Times New Roman" w:cs="Times New Roman"/>
          <w:sz w:val="24"/>
          <w:szCs w:val="24"/>
        </w:rPr>
        <w:t>ing was focused on the flower</w:t>
      </w:r>
      <w:r w:rsidR="00A5417B" w:rsidRPr="00B8244E">
        <w:rPr>
          <w:rFonts w:ascii="Times New Roman" w:eastAsia="Times New Roman" w:hAnsi="Times New Roman" w:cs="Times New Roman"/>
          <w:sz w:val="24"/>
          <w:szCs w:val="24"/>
        </w:rPr>
        <w:t>ing tips</w:t>
      </w:r>
      <w:r w:rsidR="003A19F1" w:rsidRPr="00B8244E">
        <w:rPr>
          <w:rFonts w:ascii="Times New Roman" w:eastAsia="Times New Roman" w:hAnsi="Times New Roman" w:cs="Times New Roman"/>
          <w:sz w:val="24"/>
          <w:szCs w:val="24"/>
        </w:rPr>
        <w:t xml:space="preserve"> of roses and</w:t>
      </w:r>
      <w:r w:rsidR="00FB4451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included a mixture of flowers, fruits, buds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and short lengths of rose cane</w:t>
      </w:r>
      <w:r w:rsidR="003A19F1"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C5FC6" w:rsidRPr="00B8244E">
        <w:rPr>
          <w:rFonts w:ascii="Times New Roman" w:eastAsia="Times New Roman" w:hAnsi="Times New Roman" w:cs="Times New Roman"/>
          <w:sz w:val="24"/>
          <w:szCs w:val="24"/>
        </w:rPr>
        <w:t xml:space="preserve">The average sample contained 26.8 ± 1.5 g of undried plant tissue. </w:t>
      </w:r>
      <w:r w:rsidR="003A19F1" w:rsidRPr="00B8244E">
        <w:rPr>
          <w:rFonts w:ascii="Times New Roman" w:eastAsia="Times New Roman" w:hAnsi="Times New Roman" w:cs="Times New Roman"/>
          <w:sz w:val="24"/>
          <w:szCs w:val="24"/>
        </w:rPr>
        <w:t xml:space="preserve">Samples </w:t>
      </w:r>
      <w:r w:rsidR="00B13510" w:rsidRPr="00B8244E">
        <w:rPr>
          <w:rFonts w:ascii="Times New Roman" w:eastAsia="Times New Roman" w:hAnsi="Times New Roman" w:cs="Times New Roman"/>
          <w:sz w:val="24"/>
          <w:szCs w:val="24"/>
        </w:rPr>
        <w:t xml:space="preserve">were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trimmed with bypass pruners</w:t>
      </w:r>
      <w:r w:rsidR="00013A78" w:rsidRPr="00B8244E">
        <w:rPr>
          <w:rFonts w:ascii="Times New Roman" w:eastAsia="Times New Roman" w:hAnsi="Times New Roman" w:cs="Times New Roman"/>
          <w:sz w:val="24"/>
          <w:szCs w:val="24"/>
        </w:rPr>
        <w:t>, sanitized with 70% ethanol between cuts</w:t>
      </w:r>
      <w:r w:rsidR="005545AC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and stored in quart sized </w:t>
      </w:r>
      <w:commentRangeStart w:id="1"/>
      <w:commentRangeStart w:id="2"/>
      <w:r w:rsidRPr="00B8244E">
        <w:rPr>
          <w:rFonts w:ascii="Times New Roman" w:eastAsia="Times New Roman" w:hAnsi="Times New Roman" w:cs="Times New Roman"/>
          <w:sz w:val="24"/>
          <w:szCs w:val="24"/>
        </w:rPr>
        <w:lastRenderedPageBreak/>
        <w:t>plastic bags</w:t>
      </w:r>
      <w:commentRangeEnd w:id="1"/>
      <w:r w:rsidR="00027E49">
        <w:rPr>
          <w:rStyle w:val="CommentReference"/>
        </w:rPr>
        <w:commentReference w:id="1"/>
      </w:r>
      <w:commentRangeEnd w:id="2"/>
      <w:r w:rsidR="008455A3">
        <w:rPr>
          <w:rStyle w:val="CommentReference"/>
        </w:rPr>
        <w:commentReference w:id="2"/>
      </w:r>
      <w:ins w:id="3" w:author="Fife,Austin N" w:date="2020-06-26T13:15:00Z">
        <w:r w:rsidR="00670C1D"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ins>
      <w:ins w:id="4" w:author="Fife,Austin N" w:date="2020-06-26T13:37:00Z">
        <w:r w:rsidR="00D47B96">
          <w:rPr>
            <w:rFonts w:ascii="Times New Roman" w:eastAsia="Times New Roman" w:hAnsi="Times New Roman" w:cs="Times New Roman"/>
            <w:sz w:val="24"/>
            <w:szCs w:val="24"/>
          </w:rPr>
          <w:t>(</w:t>
        </w:r>
        <w:r w:rsidR="00D47B96" w:rsidRPr="00D47B96">
          <w:rPr>
            <w:rFonts w:ascii="Times New Roman" w:eastAsia="Times New Roman" w:hAnsi="Times New Roman" w:cs="Times New Roman"/>
            <w:sz w:val="24"/>
            <w:szCs w:val="24"/>
          </w:rPr>
          <w:t>Ziploc®</w:t>
        </w:r>
        <w:r w:rsidR="00D47B96">
          <w:rPr>
            <w:rFonts w:ascii="Times New Roman" w:eastAsia="Times New Roman" w:hAnsi="Times New Roman" w:cs="Times New Roman"/>
            <w:sz w:val="24"/>
            <w:szCs w:val="24"/>
          </w:rPr>
          <w:t xml:space="preserve">, </w:t>
        </w:r>
      </w:ins>
      <w:ins w:id="5" w:author="Fife,Austin N" w:date="2020-06-26T13:39:00Z">
        <w:r w:rsidR="00D47B96" w:rsidRPr="00D47B96">
          <w:rPr>
            <w:rFonts w:ascii="Times New Roman" w:eastAsia="Times New Roman" w:hAnsi="Times New Roman" w:cs="Times New Roman"/>
            <w:sz w:val="24"/>
            <w:szCs w:val="24"/>
          </w:rPr>
          <w:t>S. C. Johnson &amp; Son</w:t>
        </w:r>
      </w:ins>
      <w:ins w:id="6" w:author="Fife,Austin N" w:date="2020-06-26T13:38:00Z">
        <w:r w:rsidR="00D47B96" w:rsidRPr="00D47B96">
          <w:rPr>
            <w:rFonts w:ascii="Times New Roman" w:eastAsia="Times New Roman" w:hAnsi="Times New Roman" w:cs="Times New Roman"/>
            <w:sz w:val="24"/>
            <w:szCs w:val="24"/>
          </w:rPr>
          <w:t>, Racine,</w:t>
        </w:r>
        <w:r w:rsidR="00D47B96"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  <w:r w:rsidR="00D47B96" w:rsidRPr="00D47B96">
          <w:rPr>
            <w:rFonts w:ascii="Times New Roman" w:eastAsia="Times New Roman" w:hAnsi="Times New Roman" w:cs="Times New Roman"/>
            <w:sz w:val="24"/>
            <w:szCs w:val="24"/>
          </w:rPr>
          <w:t>W</w:t>
        </w:r>
      </w:ins>
      <w:ins w:id="7" w:author="Fife,Austin N" w:date="2020-06-26T13:39:00Z">
        <w:r w:rsidR="00D47B96">
          <w:rPr>
            <w:rFonts w:ascii="Times New Roman" w:eastAsia="Times New Roman" w:hAnsi="Times New Roman" w:cs="Times New Roman"/>
            <w:sz w:val="24"/>
            <w:szCs w:val="24"/>
          </w:rPr>
          <w:t>I</w:t>
        </w:r>
      </w:ins>
      <w:ins w:id="8" w:author="Fife,Austin N" w:date="2020-06-26T13:37:00Z">
        <w:r w:rsidR="00D47B96">
          <w:rPr>
            <w:rFonts w:ascii="Times New Roman" w:eastAsia="Times New Roman" w:hAnsi="Times New Roman" w:cs="Times New Roman"/>
            <w:sz w:val="24"/>
            <w:szCs w:val="24"/>
          </w:rPr>
          <w:t>)</w:t>
        </w:r>
      </w:ins>
      <w:r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="00850B76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Rose </w:t>
      </w:r>
      <w:r w:rsidR="006A75E0" w:rsidRPr="00B8244E">
        <w:rPr>
          <w:rFonts w:ascii="Times New Roman" w:eastAsia="Times New Roman" w:hAnsi="Times New Roman" w:cs="Times New Roman"/>
          <w:sz w:val="24"/>
          <w:szCs w:val="24"/>
        </w:rPr>
        <w:t>cultivar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 xml:space="preserve">s,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species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and coordinates were recorded to map out sites </w:t>
      </w:r>
      <w:r w:rsidR="003841B1" w:rsidRPr="00B8244E">
        <w:rPr>
          <w:rFonts w:ascii="Times New Roman" w:eastAsia="Times New Roman" w:hAnsi="Times New Roman" w:cs="Times New Roman"/>
          <w:sz w:val="24"/>
          <w:szCs w:val="24"/>
        </w:rPr>
        <w:t xml:space="preserve">that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had predatory mites, </w:t>
      </w:r>
      <w:r w:rsidR="00A661C1" w:rsidRPr="00B8244E">
        <w:rPr>
          <w:rFonts w:ascii="Times New Roman" w:eastAsia="Times New Roman" w:hAnsi="Times New Roman" w:cs="Times New Roman"/>
          <w:sz w:val="24"/>
          <w:szCs w:val="24"/>
        </w:rPr>
        <w:t>eriophyid mites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, or possibl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>rose rosette disease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D2817E" w14:textId="6FB756C4" w:rsidR="004C0B38" w:rsidRPr="00B8244E" w:rsidRDefault="009758D9" w:rsidP="0093323D">
      <w:pPr>
        <w:shd w:val="clear" w:color="auto" w:fill="FFFFFF"/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S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amples were processed using a washing method derived from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Monfreda</w:t>
      </w:r>
      <w:proofErr w:type="spellEnd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et al. (2007)</w:t>
      </w:r>
      <w:r w:rsidR="00027E49">
        <w:rPr>
          <w:rFonts w:ascii="Times New Roman" w:eastAsia="Times New Roman" w:hAnsi="Times New Roman" w:cs="Times New Roman"/>
          <w:sz w:val="24"/>
          <w:szCs w:val="24"/>
        </w:rPr>
        <w:t>;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12FC0" w:rsidRPr="00B8244E">
        <w:rPr>
          <w:rFonts w:ascii="Times New Roman" w:eastAsia="Times New Roman" w:hAnsi="Times New Roman" w:cs="Times New Roman"/>
          <w:sz w:val="24"/>
          <w:szCs w:val="24"/>
        </w:rPr>
        <w:t xml:space="preserve">10 cm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cut roses were soaked in a 500 mL beaker with a solution of 1:1 </w:t>
      </w:r>
      <w:proofErr w:type="spellStart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bleach:water</w:t>
      </w:r>
      <w:proofErr w:type="spellEnd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r w:rsidR="00EE3E9B" w:rsidRPr="00B8244E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few drops of </w:t>
      </w:r>
      <w:ins w:id="9" w:author="Fife,Austin N" w:date="2020-06-26T13:26:00Z">
        <w:r w:rsidR="008455A3">
          <w:rPr>
            <w:rFonts w:ascii="Times New Roman" w:eastAsia="Times New Roman" w:hAnsi="Times New Roman" w:cs="Times New Roman"/>
            <w:sz w:val="24"/>
            <w:szCs w:val="24"/>
          </w:rPr>
          <w:t>concentrated</w:t>
        </w:r>
      </w:ins>
      <w:ins w:id="10" w:author="Fife,Austin N" w:date="2020-06-26T13:28:00Z">
        <w:r w:rsidR="008455A3">
          <w:rPr>
            <w:rFonts w:ascii="Times New Roman" w:eastAsia="Times New Roman" w:hAnsi="Times New Roman" w:cs="Times New Roman"/>
            <w:sz w:val="24"/>
            <w:szCs w:val="24"/>
          </w:rPr>
          <w:t xml:space="preserve"> liquid</w:t>
        </w:r>
      </w:ins>
      <w:ins w:id="11" w:author="Fife,Austin N" w:date="2020-06-26T13:26:00Z">
        <w:r w:rsidR="008455A3"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ins>
      <w:commentRangeStart w:id="12"/>
      <w:commentRangeStart w:id="13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dish</w:t>
      </w:r>
      <w:ins w:id="14" w:author="Fife,Austin N" w:date="2020-06-26T13:14:00Z">
        <w:r w:rsidR="00670C1D"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ins>
      <w:del w:id="15" w:author="Fife,Austin N" w:date="2020-06-26T13:14:00Z">
        <w:r w:rsidR="004C0B38" w:rsidRPr="00B8244E" w:rsidDel="00670C1D">
          <w:rPr>
            <w:rFonts w:ascii="Times New Roman" w:eastAsia="Times New Roman" w:hAnsi="Times New Roman" w:cs="Times New Roman"/>
            <w:sz w:val="24"/>
            <w:szCs w:val="24"/>
          </w:rPr>
          <w:delText>washer</w:delText>
        </w:r>
      </w:del>
      <w:commentRangeEnd w:id="12"/>
      <w:commentRangeEnd w:id="13"/>
      <w:ins w:id="16" w:author="Fife,Austin N" w:date="2020-06-26T13:14:00Z">
        <w:r w:rsidR="00670C1D" w:rsidRPr="00B8244E">
          <w:rPr>
            <w:rFonts w:ascii="Times New Roman" w:eastAsia="Times New Roman" w:hAnsi="Times New Roman" w:cs="Times New Roman"/>
            <w:sz w:val="24"/>
            <w:szCs w:val="24"/>
          </w:rPr>
          <w:t>wash</w:t>
        </w:r>
        <w:r w:rsidR="00670C1D">
          <w:rPr>
            <w:rFonts w:ascii="Times New Roman" w:eastAsia="Times New Roman" w:hAnsi="Times New Roman" w:cs="Times New Roman"/>
            <w:sz w:val="24"/>
            <w:szCs w:val="24"/>
          </w:rPr>
          <w:t>ing</w:t>
        </w:r>
      </w:ins>
      <w:r w:rsidR="00027E49">
        <w:rPr>
          <w:rStyle w:val="CommentReference"/>
        </w:rPr>
        <w:commentReference w:id="12"/>
      </w:r>
      <w:r w:rsidR="008455A3">
        <w:rPr>
          <w:rStyle w:val="CommentReference"/>
        </w:rPr>
        <w:commentReference w:id="13"/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del w:id="17" w:author="Fife,Austin N" w:date="2020-06-26T13:27:00Z">
        <w:r w:rsidR="004C0B38" w:rsidRPr="00B8244E" w:rsidDel="008455A3">
          <w:rPr>
            <w:rFonts w:ascii="Times New Roman" w:eastAsia="Times New Roman" w:hAnsi="Times New Roman" w:cs="Times New Roman"/>
            <w:sz w:val="24"/>
            <w:szCs w:val="24"/>
          </w:rPr>
          <w:delText>detergent</w:delText>
        </w:r>
      </w:del>
      <w:ins w:id="18" w:author="Fife,Austin N" w:date="2020-06-26T13:27:00Z">
        <w:r w:rsidR="008455A3">
          <w:rPr>
            <w:rFonts w:ascii="Times New Roman" w:eastAsia="Times New Roman" w:hAnsi="Times New Roman" w:cs="Times New Roman"/>
            <w:sz w:val="24"/>
            <w:szCs w:val="24"/>
          </w:rPr>
          <w:t xml:space="preserve"> detergent</w:t>
        </w:r>
      </w:ins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. The solution was stirred vigorously with a glass rod to dislodge any mites</w:t>
      </w:r>
      <w:r w:rsidR="00EE3E9B" w:rsidRPr="00B8244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then poured over a stack of sieves with decreasing screen sizes: 180 </w:t>
      </w:r>
      <w:proofErr w:type="spellStart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μm</w:t>
      </w:r>
      <w:proofErr w:type="spellEnd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, 53 </w:t>
      </w:r>
      <w:proofErr w:type="spellStart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μm</w:t>
      </w:r>
      <w:proofErr w:type="spellEnd"/>
      <w:r w:rsidR="001A00BA">
        <w:rPr>
          <w:rFonts w:ascii="Times New Roman" w:eastAsia="Times New Roman" w:hAnsi="Times New Roman" w:cs="Times New Roman"/>
          <w:sz w:val="24"/>
          <w:szCs w:val="24"/>
        </w:rPr>
        <w:t>,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and 25 </w:t>
      </w:r>
      <w:proofErr w:type="spellStart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μm</w:t>
      </w:r>
      <w:proofErr w:type="spellEnd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. The beaker and rose pieces were further rinsed with tap water over the sieve stack to </w:t>
      </w:r>
      <w:r w:rsidR="00EE3E9B" w:rsidRPr="00B8244E">
        <w:rPr>
          <w:rFonts w:ascii="Times New Roman" w:eastAsia="Times New Roman" w:hAnsi="Times New Roman" w:cs="Times New Roman"/>
          <w:sz w:val="24"/>
          <w:szCs w:val="24"/>
        </w:rPr>
        <w:t>dislodge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any remaining mites. </w:t>
      </w:r>
      <w:r w:rsidR="00020552" w:rsidRPr="00B8244E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E917C3" w:rsidRPr="00B8244E">
        <w:rPr>
          <w:rFonts w:ascii="Times New Roman" w:eastAsia="Times New Roman" w:hAnsi="Times New Roman" w:cs="Times New Roman"/>
          <w:sz w:val="24"/>
          <w:szCs w:val="24"/>
        </w:rPr>
        <w:t xml:space="preserve">53 </w:t>
      </w:r>
      <w:proofErr w:type="spellStart"/>
      <w:r w:rsidR="00E917C3" w:rsidRPr="00B8244E">
        <w:rPr>
          <w:rFonts w:ascii="Times New Roman" w:eastAsia="Times New Roman" w:hAnsi="Times New Roman" w:cs="Times New Roman"/>
          <w:sz w:val="24"/>
          <w:szCs w:val="24"/>
        </w:rPr>
        <w:t>μm</w:t>
      </w:r>
      <w:proofErr w:type="spellEnd"/>
      <w:r w:rsidR="00E917C3" w:rsidRPr="00B8244E">
        <w:rPr>
          <w:rFonts w:ascii="Times New Roman" w:eastAsia="Times New Roman" w:hAnsi="Times New Roman" w:cs="Times New Roman"/>
          <w:sz w:val="24"/>
          <w:szCs w:val="24"/>
        </w:rPr>
        <w:t xml:space="preserve"> and 25 </w:t>
      </w:r>
      <w:proofErr w:type="spellStart"/>
      <w:r w:rsidR="00E917C3" w:rsidRPr="00B8244E">
        <w:rPr>
          <w:rFonts w:ascii="Times New Roman" w:eastAsia="Times New Roman" w:hAnsi="Times New Roman" w:cs="Times New Roman"/>
          <w:sz w:val="24"/>
          <w:szCs w:val="24"/>
        </w:rPr>
        <w:t>μm</w:t>
      </w:r>
      <w:proofErr w:type="spellEnd"/>
      <w:r w:rsidR="00E917C3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20552" w:rsidRPr="00B8244E">
        <w:rPr>
          <w:rFonts w:ascii="Times New Roman" w:eastAsia="Times New Roman" w:hAnsi="Times New Roman" w:cs="Times New Roman"/>
          <w:sz w:val="24"/>
          <w:szCs w:val="24"/>
        </w:rPr>
        <w:t xml:space="preserve">sieves were processed separately; the </w:t>
      </w:r>
      <w:r w:rsidR="00883A32" w:rsidRPr="00B8244E">
        <w:rPr>
          <w:rFonts w:ascii="Times New Roman" w:eastAsia="Times New Roman" w:hAnsi="Times New Roman" w:cs="Times New Roman"/>
          <w:sz w:val="24"/>
          <w:szCs w:val="24"/>
        </w:rPr>
        <w:t xml:space="preserve">53 </w:t>
      </w:r>
      <w:proofErr w:type="spellStart"/>
      <w:r w:rsidR="00883A32" w:rsidRPr="00B8244E">
        <w:rPr>
          <w:rFonts w:ascii="Times New Roman" w:eastAsia="Times New Roman" w:hAnsi="Times New Roman" w:cs="Times New Roman"/>
          <w:sz w:val="24"/>
          <w:szCs w:val="24"/>
        </w:rPr>
        <w:t>μm</w:t>
      </w:r>
      <w:proofErr w:type="spellEnd"/>
      <w:r w:rsidR="00883A32" w:rsidRPr="00B8244E">
        <w:rPr>
          <w:rFonts w:ascii="Times New Roman" w:eastAsia="Times New Roman" w:hAnsi="Times New Roman" w:cs="Times New Roman"/>
          <w:sz w:val="24"/>
          <w:szCs w:val="24"/>
        </w:rPr>
        <w:t xml:space="preserve"> s</w:t>
      </w:r>
      <w:r w:rsidR="003F025E" w:rsidRPr="00B8244E">
        <w:rPr>
          <w:rFonts w:ascii="Times New Roman" w:eastAsia="Times New Roman" w:hAnsi="Times New Roman" w:cs="Times New Roman"/>
          <w:sz w:val="24"/>
          <w:szCs w:val="24"/>
        </w:rPr>
        <w:t>ieve</w:t>
      </w:r>
      <w:r w:rsidR="00883A32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3639A" w:rsidRPr="00B8244E">
        <w:rPr>
          <w:rFonts w:ascii="Times New Roman" w:eastAsia="Times New Roman" w:hAnsi="Times New Roman" w:cs="Times New Roman"/>
          <w:sz w:val="24"/>
          <w:szCs w:val="24"/>
        </w:rPr>
        <w:t>retain</w:t>
      </w:r>
      <w:r w:rsidR="001A00BA">
        <w:rPr>
          <w:rFonts w:ascii="Times New Roman" w:eastAsia="Times New Roman" w:hAnsi="Times New Roman" w:cs="Times New Roman"/>
          <w:sz w:val="24"/>
          <w:szCs w:val="24"/>
        </w:rPr>
        <w:t>ed</w:t>
      </w:r>
      <w:r w:rsidR="00883A32" w:rsidRPr="00B8244E">
        <w:rPr>
          <w:rFonts w:ascii="Times New Roman" w:eastAsia="Times New Roman" w:hAnsi="Times New Roman" w:cs="Times New Roman"/>
          <w:sz w:val="24"/>
          <w:szCs w:val="24"/>
        </w:rPr>
        <w:t xml:space="preserve"> larger </w:t>
      </w:r>
      <w:r w:rsidR="008E63BE" w:rsidRPr="00B8244E">
        <w:rPr>
          <w:rFonts w:ascii="Times New Roman" w:eastAsia="Times New Roman" w:hAnsi="Times New Roman" w:cs="Times New Roman"/>
          <w:sz w:val="24"/>
          <w:szCs w:val="24"/>
        </w:rPr>
        <w:t xml:space="preserve">mites while the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25 </w:t>
      </w:r>
      <w:proofErr w:type="spellStart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μm</w:t>
      </w:r>
      <w:proofErr w:type="spellEnd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F025E" w:rsidRPr="00B8244E">
        <w:rPr>
          <w:rFonts w:ascii="Times New Roman" w:eastAsia="Times New Roman" w:hAnsi="Times New Roman" w:cs="Times New Roman"/>
          <w:sz w:val="24"/>
          <w:szCs w:val="24"/>
        </w:rPr>
        <w:t xml:space="preserve">sieve </w:t>
      </w:r>
      <w:r w:rsidR="008E63BE" w:rsidRPr="00B8244E">
        <w:rPr>
          <w:rFonts w:ascii="Times New Roman" w:eastAsia="Times New Roman" w:hAnsi="Times New Roman" w:cs="Times New Roman"/>
          <w:sz w:val="24"/>
          <w:szCs w:val="24"/>
        </w:rPr>
        <w:t>retain</w:t>
      </w:r>
      <w:r w:rsidR="001A00BA">
        <w:rPr>
          <w:rFonts w:ascii="Times New Roman" w:eastAsia="Times New Roman" w:hAnsi="Times New Roman" w:cs="Times New Roman"/>
          <w:sz w:val="24"/>
          <w:szCs w:val="24"/>
        </w:rPr>
        <w:t>ed</w:t>
      </w:r>
      <w:r w:rsidR="008E63BE" w:rsidRPr="00B8244E">
        <w:rPr>
          <w:rFonts w:ascii="Times New Roman" w:eastAsia="Times New Roman" w:hAnsi="Times New Roman" w:cs="Times New Roman"/>
          <w:sz w:val="24"/>
          <w:szCs w:val="24"/>
        </w:rPr>
        <w:t xml:space="preserve"> smaller mites, including</w:t>
      </w:r>
      <w:r w:rsidR="00865201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C0B38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</w:t>
      </w:r>
      <w:r w:rsidR="007359A4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s</w:t>
      </w:r>
      <w:r w:rsidR="007359A4"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="00BE527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E63BE" w:rsidRPr="00B8244E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sieve</w:t>
      </w:r>
      <w:r w:rsidR="008E63BE" w:rsidRPr="00B8244E">
        <w:rPr>
          <w:rFonts w:ascii="Times New Roman" w:eastAsia="Times New Roman" w:hAnsi="Times New Roman" w:cs="Times New Roman"/>
          <w:sz w:val="24"/>
          <w:szCs w:val="24"/>
        </w:rPr>
        <w:t>s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E63BE" w:rsidRPr="00B8244E">
        <w:rPr>
          <w:rFonts w:ascii="Times New Roman" w:eastAsia="Times New Roman" w:hAnsi="Times New Roman" w:cs="Times New Roman"/>
          <w:sz w:val="24"/>
          <w:szCs w:val="24"/>
        </w:rPr>
        <w:t xml:space="preserve">were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then backwashed from the underside of the</w:t>
      </w:r>
      <w:r w:rsidR="008E63BE" w:rsidRPr="00B8244E">
        <w:rPr>
          <w:rFonts w:ascii="Times New Roman" w:eastAsia="Times New Roman" w:hAnsi="Times New Roman" w:cs="Times New Roman"/>
          <w:sz w:val="24"/>
          <w:szCs w:val="24"/>
        </w:rPr>
        <w:t>ir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screen with a water-filled wash bottle, starting from the highest point of </w:t>
      </w:r>
      <w:r w:rsidR="00A62485" w:rsidRPr="00B8244E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sieve and working to the bottom to flush </w:t>
      </w:r>
      <w:r w:rsidR="00881242" w:rsidRPr="00B8244E">
        <w:rPr>
          <w:rFonts w:ascii="Times New Roman" w:eastAsia="Times New Roman" w:hAnsi="Times New Roman" w:cs="Times New Roman"/>
          <w:sz w:val="24"/>
          <w:szCs w:val="24"/>
        </w:rPr>
        <w:t xml:space="preserve">any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trapped debris </w:t>
      </w:r>
      <w:r w:rsidR="00881242" w:rsidRPr="00B8244E">
        <w:rPr>
          <w:rFonts w:ascii="Times New Roman" w:eastAsia="Times New Roman" w:hAnsi="Times New Roman" w:cs="Times New Roman"/>
          <w:sz w:val="24"/>
          <w:szCs w:val="24"/>
        </w:rPr>
        <w:t xml:space="preserve">and mites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into a 50 </w:t>
      </w:r>
      <w:r w:rsidR="00E34E3D" w:rsidRPr="00B8244E">
        <w:rPr>
          <w:rFonts w:ascii="Times New Roman" w:eastAsia="Times New Roman" w:hAnsi="Times New Roman" w:cs="Times New Roman"/>
          <w:sz w:val="24"/>
          <w:szCs w:val="24"/>
        </w:rPr>
        <w:t xml:space="preserve">mL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centrifuge tube for storage and future observation. Samples were observed under a dissecting microscope. Mites found among the plant debris were siphoned off with a glass pipette and subsequently stored in micro-centrifuge containers with 95% ethanol as a preservative. </w:t>
      </w:r>
      <w:r w:rsidR="00564A9E" w:rsidRPr="00B8244E">
        <w:rPr>
          <w:rFonts w:ascii="Times New Roman" w:eastAsia="Times New Roman" w:hAnsi="Times New Roman" w:cs="Times New Roman"/>
          <w:sz w:val="24"/>
          <w:szCs w:val="24"/>
        </w:rPr>
        <w:t xml:space="preserve">Some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specimens were mounted directly into Hoyer’s slide mount</w:t>
      </w:r>
      <w:r w:rsidR="00054131" w:rsidRPr="00B8244E">
        <w:rPr>
          <w:rFonts w:ascii="Times New Roman" w:eastAsia="Times New Roman" w:hAnsi="Times New Roman" w:cs="Times New Roman"/>
          <w:sz w:val="24"/>
          <w:szCs w:val="24"/>
        </w:rPr>
        <w:t>ing media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(Hempstead Halide, Inc.</w:t>
      </w:r>
      <w:r w:rsidR="001A00BA">
        <w:rPr>
          <w:rFonts w:ascii="Times New Roman" w:eastAsia="Times New Roman" w:hAnsi="Times New Roman" w:cs="Times New Roman"/>
          <w:sz w:val="24"/>
          <w:szCs w:val="24"/>
        </w:rPr>
        <w:t>,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Galveston, T</w:t>
      </w:r>
      <w:r w:rsidR="001A00BA">
        <w:rPr>
          <w:rFonts w:ascii="Times New Roman" w:eastAsia="Times New Roman" w:hAnsi="Times New Roman" w:cs="Times New Roman"/>
          <w:sz w:val="24"/>
          <w:szCs w:val="24"/>
        </w:rPr>
        <w:t>exas, USA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), dried at 90</w:t>
      </w:r>
      <w:r w:rsidR="001A00B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 xml:space="preserve">°C, then </w:t>
      </w:r>
      <w:ins w:id="19" w:author="Fife,Austin N" w:date="2020-06-26T13:25:00Z">
        <w:r w:rsidR="00670C1D">
          <w:rPr>
            <w:rFonts w:ascii="Times New Roman" w:eastAsia="Times New Roman" w:hAnsi="Times New Roman" w:cs="Times New Roman"/>
            <w:sz w:val="24"/>
            <w:szCs w:val="24"/>
          </w:rPr>
          <w:t xml:space="preserve">a </w:t>
        </w:r>
      </w:ins>
      <w:commentRangeStart w:id="20"/>
      <w:commentRangeStart w:id="21"/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ring</w:t>
      </w:r>
      <w:del w:id="22" w:author="Fife,Austin N" w:date="2020-06-26T13:25:00Z">
        <w:r w:rsidR="004C0B38" w:rsidRPr="00B8244E" w:rsidDel="00670C1D">
          <w:rPr>
            <w:rFonts w:ascii="Times New Roman" w:eastAsia="Times New Roman" w:hAnsi="Times New Roman" w:cs="Times New Roman"/>
            <w:sz w:val="24"/>
            <w:szCs w:val="24"/>
          </w:rPr>
          <w:delText>ed</w:delText>
        </w:r>
      </w:del>
      <w:commentRangeEnd w:id="20"/>
      <w:commentRangeEnd w:id="21"/>
      <w:ins w:id="23" w:author="Fife,Austin N" w:date="2020-06-26T13:14:00Z">
        <w:r w:rsidR="00670C1D"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ins>
      <w:ins w:id="24" w:author="Fife,Austin N" w:date="2020-06-26T13:25:00Z">
        <w:r w:rsidR="008455A3">
          <w:rPr>
            <w:rFonts w:ascii="Times New Roman" w:eastAsia="Times New Roman" w:hAnsi="Times New Roman" w:cs="Times New Roman"/>
            <w:sz w:val="24"/>
            <w:szCs w:val="24"/>
          </w:rPr>
          <w:t xml:space="preserve">of nail polish was painted </w:t>
        </w:r>
      </w:ins>
      <w:ins w:id="25" w:author="Fife,Austin N" w:date="2020-06-26T13:29:00Z">
        <w:r w:rsidR="008455A3">
          <w:rPr>
            <w:rFonts w:ascii="Times New Roman" w:eastAsia="Times New Roman" w:hAnsi="Times New Roman" w:cs="Times New Roman"/>
            <w:sz w:val="24"/>
            <w:szCs w:val="24"/>
          </w:rPr>
          <w:t>over</w:t>
        </w:r>
      </w:ins>
      <w:ins w:id="26" w:author="Fife,Austin N" w:date="2020-06-26T13:14:00Z">
        <w:r w:rsidR="00670C1D">
          <w:rPr>
            <w:rFonts w:ascii="Times New Roman" w:eastAsia="Times New Roman" w:hAnsi="Times New Roman" w:cs="Times New Roman"/>
            <w:sz w:val="24"/>
            <w:szCs w:val="24"/>
          </w:rPr>
          <w:t xml:space="preserve"> the edge</w:t>
        </w:r>
      </w:ins>
      <w:ins w:id="27" w:author="Fife,Austin N" w:date="2020-06-26T13:29:00Z">
        <w:r w:rsidR="008455A3">
          <w:rPr>
            <w:rFonts w:ascii="Times New Roman" w:eastAsia="Times New Roman" w:hAnsi="Times New Roman" w:cs="Times New Roman"/>
            <w:sz w:val="24"/>
            <w:szCs w:val="24"/>
          </w:rPr>
          <w:t>s</w:t>
        </w:r>
      </w:ins>
      <w:ins w:id="28" w:author="Fife,Austin N" w:date="2020-06-26T13:14:00Z">
        <w:r w:rsidR="00670C1D">
          <w:rPr>
            <w:rFonts w:ascii="Times New Roman" w:eastAsia="Times New Roman" w:hAnsi="Times New Roman" w:cs="Times New Roman"/>
            <w:sz w:val="24"/>
            <w:szCs w:val="24"/>
          </w:rPr>
          <w:t xml:space="preserve"> of the coverslip</w:t>
        </w:r>
      </w:ins>
      <w:r w:rsidR="001A00BA">
        <w:rPr>
          <w:rStyle w:val="CommentReference"/>
        </w:rPr>
        <w:commentReference w:id="20"/>
      </w:r>
      <w:r w:rsidR="008455A3">
        <w:rPr>
          <w:rStyle w:val="CommentReference"/>
        </w:rPr>
        <w:commentReference w:id="21"/>
      </w:r>
      <w:del w:id="29" w:author="Fife,Austin N" w:date="2020-06-26T13:25:00Z">
        <w:r w:rsidR="004C0B38" w:rsidRPr="00B8244E" w:rsidDel="008455A3">
          <w:rPr>
            <w:rFonts w:ascii="Times New Roman" w:eastAsia="Times New Roman" w:hAnsi="Times New Roman" w:cs="Times New Roman"/>
            <w:sz w:val="24"/>
            <w:szCs w:val="24"/>
          </w:rPr>
          <w:delText xml:space="preserve"> with nail polish</w:delText>
        </w:r>
      </w:del>
      <w:ins w:id="30" w:author="Fife,Austin N" w:date="2020-06-26T13:25:00Z">
        <w:r w:rsidR="008455A3">
          <w:rPr>
            <w:rFonts w:ascii="Times New Roman" w:eastAsia="Times New Roman" w:hAnsi="Times New Roman" w:cs="Times New Roman"/>
            <w:sz w:val="24"/>
            <w:szCs w:val="24"/>
          </w:rPr>
          <w:t xml:space="preserve"> to seal the sli</w:t>
        </w:r>
      </w:ins>
      <w:ins w:id="31" w:author="Fife,Austin N" w:date="2020-06-26T13:26:00Z">
        <w:r w:rsidR="008455A3">
          <w:rPr>
            <w:rFonts w:ascii="Times New Roman" w:eastAsia="Times New Roman" w:hAnsi="Times New Roman" w:cs="Times New Roman"/>
            <w:sz w:val="24"/>
            <w:szCs w:val="24"/>
          </w:rPr>
          <w:t>de</w:t>
        </w:r>
      </w:ins>
      <w:r w:rsidR="004C0B38"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BE99F6" w14:textId="7CFA2AF4" w:rsidR="004C0B38" w:rsidRPr="00B8244E" w:rsidRDefault="004C0B38" w:rsidP="0093323D">
      <w:pPr>
        <w:shd w:val="clear" w:color="auto" w:fill="FFFFFF"/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="001A00BA">
        <w:rPr>
          <w:rFonts w:ascii="Times New Roman" w:eastAsia="Times New Roman" w:hAnsi="Times New Roman" w:cs="Times New Roman"/>
          <w:sz w:val="24"/>
          <w:szCs w:val="24"/>
        </w:rPr>
        <w:t xml:space="preserve">14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Feb 2019, we found a total of 42 eriophyid mites from </w:t>
      </w:r>
      <w:r w:rsidR="007A1409">
        <w:rPr>
          <w:rFonts w:ascii="Times New Roman" w:eastAsia="Times New Roman" w:hAnsi="Times New Roman" w:cs="Times New Roman"/>
          <w:sz w:val="24"/>
          <w:szCs w:val="24"/>
        </w:rPr>
        <w:t>6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samples obtained</w:t>
      </w:r>
      <w:r w:rsidR="004C52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from Pink</w:t>
      </w:r>
      <w:r w:rsidR="00DF747B" w:rsidRPr="00B8244E">
        <w:rPr>
          <w:rFonts w:ascii="Times New Roman" w:eastAsia="Times New Roman" w:hAnsi="Times New Roman" w:cs="Times New Roman"/>
          <w:sz w:val="24"/>
          <w:szCs w:val="24"/>
        </w:rPr>
        <w:t xml:space="preserve"> Double</w:t>
      </w:r>
      <w:r w:rsidR="004C52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Knock</w:t>
      </w:r>
      <w:r w:rsidR="0075251F" w:rsidRPr="00B8244E">
        <w:rPr>
          <w:rFonts w:ascii="Times New Roman" w:eastAsia="Times New Roman" w:hAnsi="Times New Roman" w:cs="Times New Roman"/>
          <w:sz w:val="24"/>
          <w:szCs w:val="24"/>
        </w:rPr>
        <w:t xml:space="preserve"> O</w:t>
      </w:r>
      <w:r w:rsidR="004C5238" w:rsidRPr="00B8244E">
        <w:rPr>
          <w:rFonts w:ascii="Times New Roman" w:eastAsia="Times New Roman" w:hAnsi="Times New Roman" w:cs="Times New Roman"/>
          <w:sz w:val="24"/>
          <w:szCs w:val="24"/>
        </w:rPr>
        <w:t>ut</w:t>
      </w:r>
      <w:r w:rsidR="0075251F" w:rsidRPr="00B8244E">
        <w:rPr>
          <w:rFonts w:ascii="Times New Roman" w:eastAsia="Times New Roman" w:hAnsi="Times New Roman" w:cs="Times New Roman"/>
          <w:sz w:val="24"/>
          <w:szCs w:val="24"/>
        </w:rPr>
        <w:t>®</w:t>
      </w:r>
      <w:r w:rsidR="004C5238" w:rsidRPr="00B8244E">
        <w:rPr>
          <w:rFonts w:ascii="Times New Roman" w:eastAsia="Times New Roman" w:hAnsi="Times New Roman" w:cs="Times New Roman"/>
          <w:sz w:val="24"/>
          <w:szCs w:val="24"/>
        </w:rPr>
        <w:t xml:space="preserve"> roses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while surveying roses</w:t>
      </w:r>
      <w:r w:rsidR="000655DF" w:rsidRPr="00B8244E">
        <w:rPr>
          <w:rFonts w:ascii="Times New Roman" w:eastAsia="Times New Roman" w:hAnsi="Times New Roman" w:cs="Times New Roman"/>
          <w:sz w:val="24"/>
          <w:szCs w:val="24"/>
        </w:rPr>
        <w:t xml:space="preserve"> in the landscape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in</w:t>
      </w:r>
      <w:r w:rsidR="008E3FCE" w:rsidRPr="00B8244E">
        <w:rPr>
          <w:rFonts w:ascii="Times New Roman" w:eastAsia="Times New Roman" w:hAnsi="Times New Roman" w:cs="Times New Roman"/>
          <w:sz w:val="24"/>
          <w:szCs w:val="24"/>
        </w:rPr>
        <w:t xml:space="preserve"> Tallahassee,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Leon County, Florida</w:t>
      </w:r>
      <w:r w:rsidR="007A1409">
        <w:rPr>
          <w:rFonts w:ascii="Times New Roman" w:eastAsia="Times New Roman" w:hAnsi="Times New Roman" w:cs="Times New Roman"/>
          <w:sz w:val="24"/>
          <w:szCs w:val="24"/>
        </w:rPr>
        <w:t>, USA</w:t>
      </w:r>
      <w:r w:rsidR="009613F5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(Fig</w:t>
      </w:r>
      <w:r w:rsidR="008D4171"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92F76" w:rsidRPr="00B8244E">
        <w:rPr>
          <w:rFonts w:ascii="Times New Roman" w:eastAsia="Times New Roman" w:hAnsi="Times New Roman" w:cs="Times New Roman"/>
          <w:sz w:val="24"/>
          <w:szCs w:val="24"/>
        </w:rPr>
        <w:t>2A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)</w:t>
      </w:r>
      <w:r w:rsidR="00AE5056"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The mites were sent to the Florida Department of Agriculture and Consumer Services</w:t>
      </w:r>
      <w:r w:rsidR="007A1409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64A9E" w:rsidRPr="00B8244E">
        <w:rPr>
          <w:rFonts w:ascii="Times New Roman" w:eastAsia="Times New Roman" w:hAnsi="Times New Roman" w:cs="Times New Roman"/>
          <w:sz w:val="24"/>
          <w:szCs w:val="24"/>
        </w:rPr>
        <w:t xml:space="preserve">Division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of Plant Industry and were identified as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76E21" w:rsidRPr="00B8244E">
        <w:rPr>
          <w:rFonts w:ascii="Times New Roman" w:eastAsia="Times New Roman" w:hAnsi="Times New Roman" w:cs="Times New Roman"/>
          <w:sz w:val="24"/>
          <w:szCs w:val="24"/>
        </w:rPr>
        <w:t xml:space="preserve">based, </w:t>
      </w:r>
      <w:r w:rsidR="00776E21" w:rsidRPr="00B8244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among other characters, on the distinctive pattern of </w:t>
      </w:r>
      <w:r w:rsidR="00D3599C" w:rsidRPr="00B8244E">
        <w:rPr>
          <w:rFonts w:ascii="Times New Roman" w:eastAsia="Times New Roman" w:hAnsi="Times New Roman" w:cs="Times New Roman"/>
          <w:sz w:val="24"/>
          <w:szCs w:val="24"/>
        </w:rPr>
        <w:t>ridges</w:t>
      </w:r>
      <w:r w:rsidR="00776E21" w:rsidRPr="00B8244E">
        <w:rPr>
          <w:rFonts w:ascii="Times New Roman" w:eastAsia="Times New Roman" w:hAnsi="Times New Roman" w:cs="Times New Roman"/>
          <w:sz w:val="24"/>
          <w:szCs w:val="24"/>
        </w:rPr>
        <w:t xml:space="preserve"> on the </w:t>
      </w:r>
      <w:proofErr w:type="spellStart"/>
      <w:r w:rsidR="00776E21" w:rsidRPr="00B8244E">
        <w:rPr>
          <w:rFonts w:ascii="Times New Roman" w:eastAsia="Times New Roman" w:hAnsi="Times New Roman" w:cs="Times New Roman"/>
          <w:sz w:val="24"/>
          <w:szCs w:val="24"/>
        </w:rPr>
        <w:t>prodors</w:t>
      </w:r>
      <w:r w:rsidR="00D3599C" w:rsidRPr="00B8244E">
        <w:rPr>
          <w:rFonts w:ascii="Times New Roman" w:eastAsia="Times New Roman" w:hAnsi="Times New Roman" w:cs="Times New Roman"/>
          <w:sz w:val="24"/>
          <w:szCs w:val="24"/>
        </w:rPr>
        <w:t>al</w:t>
      </w:r>
      <w:proofErr w:type="spellEnd"/>
      <w:r w:rsidR="00D3599C" w:rsidRPr="00B8244E">
        <w:rPr>
          <w:rFonts w:ascii="Times New Roman" w:eastAsia="Times New Roman" w:hAnsi="Times New Roman" w:cs="Times New Roman"/>
          <w:sz w:val="24"/>
          <w:szCs w:val="24"/>
        </w:rPr>
        <w:t xml:space="preserve"> shield</w:t>
      </w:r>
      <w:r w:rsidR="00776E21" w:rsidRPr="00B824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411081" w:rsidRPr="00B8244E">
        <w:rPr>
          <w:rFonts w:ascii="Times New Roman" w:eastAsia="Times New Roman" w:hAnsi="Times New Roman" w:cs="Times New Roman"/>
          <w:sz w:val="24"/>
          <w:szCs w:val="24"/>
        </w:rPr>
        <w:t>Bauchan</w:t>
      </w:r>
      <w:proofErr w:type="spellEnd"/>
      <w:r w:rsidR="00411081" w:rsidRPr="00B8244E">
        <w:rPr>
          <w:rFonts w:ascii="Times New Roman" w:eastAsia="Times New Roman" w:hAnsi="Times New Roman" w:cs="Times New Roman"/>
          <w:sz w:val="24"/>
          <w:szCs w:val="24"/>
        </w:rPr>
        <w:t xml:space="preserve"> et al. 2019</w:t>
      </w:r>
      <w:r w:rsidR="00046708" w:rsidRPr="00B8244E">
        <w:rPr>
          <w:rFonts w:ascii="Times New Roman" w:eastAsia="Times New Roman" w:hAnsi="Times New Roman" w:cs="Times New Roman"/>
          <w:sz w:val="24"/>
          <w:szCs w:val="24"/>
        </w:rPr>
        <w:t>)</w:t>
      </w:r>
      <w:r w:rsidR="008D4171" w:rsidRPr="00B8244E">
        <w:rPr>
          <w:rFonts w:ascii="Times New Roman" w:eastAsia="Times New Roman" w:hAnsi="Times New Roman" w:cs="Times New Roman"/>
          <w:sz w:val="24"/>
          <w:szCs w:val="24"/>
        </w:rPr>
        <w:t xml:space="preserve"> (Fig. </w:t>
      </w:r>
      <w:r w:rsidR="00E92F76" w:rsidRPr="00B8244E">
        <w:rPr>
          <w:rFonts w:ascii="Times New Roman" w:eastAsia="Times New Roman" w:hAnsi="Times New Roman" w:cs="Times New Roman"/>
          <w:sz w:val="24"/>
          <w:szCs w:val="24"/>
        </w:rPr>
        <w:t>1</w:t>
      </w:r>
      <w:ins w:id="32" w:author="Martini,Xavier" w:date="2020-06-26T13:02:00Z">
        <w:r w:rsidR="000E1413">
          <w:rPr>
            <w:rFonts w:ascii="Times New Roman" w:eastAsia="Times New Roman" w:hAnsi="Times New Roman" w:cs="Times New Roman"/>
            <w:sz w:val="24"/>
            <w:szCs w:val="24"/>
          </w:rPr>
          <w:t>C and 1D</w:t>
        </w:r>
      </w:ins>
      <w:r w:rsidR="008D4171" w:rsidRPr="00B8244E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9E26CB" w:rsidRPr="00B8244E">
        <w:rPr>
          <w:rFonts w:ascii="Times New Roman" w:eastAsia="Times New Roman" w:hAnsi="Times New Roman" w:cs="Times New Roman"/>
          <w:sz w:val="24"/>
          <w:szCs w:val="24"/>
        </w:rPr>
        <w:t>Wh</w:t>
      </w:r>
      <w:r w:rsidR="007A1409">
        <w:rPr>
          <w:rFonts w:ascii="Times New Roman" w:eastAsia="Times New Roman" w:hAnsi="Times New Roman" w:cs="Times New Roman"/>
          <w:sz w:val="24"/>
          <w:szCs w:val="24"/>
        </w:rPr>
        <w:t>ereas</w:t>
      </w:r>
      <w:r w:rsidR="009E26CB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A1409">
        <w:rPr>
          <w:rFonts w:ascii="Times New Roman" w:eastAsia="Times New Roman" w:hAnsi="Times New Roman" w:cs="Times New Roman"/>
          <w:sz w:val="24"/>
          <w:szCs w:val="24"/>
        </w:rPr>
        <w:t>2</w:t>
      </w:r>
      <w:r w:rsidR="009E26CB" w:rsidRPr="00B8244E">
        <w:rPr>
          <w:rFonts w:ascii="Times New Roman" w:eastAsia="Times New Roman" w:hAnsi="Times New Roman" w:cs="Times New Roman"/>
          <w:sz w:val="24"/>
          <w:szCs w:val="24"/>
        </w:rPr>
        <w:t xml:space="preserve"> other eriophyid mites </w:t>
      </w:r>
      <w:proofErr w:type="spellStart"/>
      <w:r w:rsidR="009E26CB" w:rsidRPr="00B8244E">
        <w:rPr>
          <w:rFonts w:ascii="Times New Roman" w:hAnsi="Times New Roman" w:cs="Times New Roman"/>
          <w:i/>
          <w:iCs/>
          <w:sz w:val="24"/>
          <w:szCs w:val="24"/>
        </w:rPr>
        <w:t>Eriophyes</w:t>
      </w:r>
      <w:proofErr w:type="spellEnd"/>
      <w:r w:rsidR="009E26CB" w:rsidRPr="00B8244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E26CB" w:rsidRPr="00B8244E">
        <w:rPr>
          <w:rFonts w:ascii="Times New Roman" w:hAnsi="Times New Roman" w:cs="Times New Roman"/>
          <w:i/>
          <w:iCs/>
          <w:sz w:val="24"/>
          <w:szCs w:val="24"/>
        </w:rPr>
        <w:t>eremus</w:t>
      </w:r>
      <w:proofErr w:type="spellEnd"/>
      <w:r w:rsidR="009E26CB" w:rsidRPr="00B8244E">
        <w:rPr>
          <w:rFonts w:ascii="Times New Roman" w:hAnsi="Times New Roman" w:cs="Times New Roman"/>
          <w:sz w:val="24"/>
          <w:szCs w:val="24"/>
        </w:rPr>
        <w:t xml:space="preserve"> </w:t>
      </w:r>
      <w:r w:rsidR="009875CD" w:rsidRPr="00B8244E">
        <w:rPr>
          <w:rFonts w:ascii="Times New Roman" w:hAnsi="Times New Roman" w:cs="Times New Roman"/>
          <w:sz w:val="24"/>
          <w:szCs w:val="24"/>
          <w:shd w:val="clear" w:color="auto" w:fill="FFFFFF"/>
        </w:rPr>
        <w:t>Druciarek &amp; Lewandowski</w:t>
      </w:r>
      <w:r w:rsidR="009875CD" w:rsidRPr="00B8244E">
        <w:rPr>
          <w:rFonts w:ascii="Times New Roman" w:hAnsi="Times New Roman" w:cs="Times New Roman"/>
          <w:sz w:val="24"/>
          <w:szCs w:val="24"/>
        </w:rPr>
        <w:t xml:space="preserve"> </w:t>
      </w:r>
      <w:r w:rsidR="009E26CB" w:rsidRPr="007A1409">
        <w:rPr>
          <w:rFonts w:ascii="Times New Roman" w:hAnsi="Times New Roman" w:cs="Times New Roman"/>
          <w:sz w:val="24"/>
          <w:szCs w:val="24"/>
        </w:rPr>
        <w:t>a</w:t>
      </w:r>
      <w:r w:rsidR="009E26CB" w:rsidRPr="00B8244E">
        <w:rPr>
          <w:rFonts w:ascii="Times New Roman" w:hAnsi="Times New Roman" w:cs="Times New Roman"/>
          <w:sz w:val="24"/>
          <w:szCs w:val="24"/>
        </w:rPr>
        <w:t xml:space="preserve">nd </w:t>
      </w:r>
      <w:r w:rsidR="009E26CB" w:rsidRPr="00B8244E">
        <w:rPr>
          <w:rFonts w:ascii="Times New Roman" w:hAnsi="Times New Roman" w:cs="Times New Roman"/>
          <w:i/>
          <w:iCs/>
          <w:sz w:val="24"/>
          <w:szCs w:val="24"/>
        </w:rPr>
        <w:t xml:space="preserve">Phyllocoptes </w:t>
      </w:r>
      <w:proofErr w:type="spellStart"/>
      <w:r w:rsidR="009E26CB" w:rsidRPr="00B8244E">
        <w:rPr>
          <w:rFonts w:ascii="Times New Roman" w:hAnsi="Times New Roman" w:cs="Times New Roman"/>
          <w:i/>
          <w:iCs/>
          <w:sz w:val="24"/>
          <w:szCs w:val="24"/>
        </w:rPr>
        <w:t>adalius</w:t>
      </w:r>
      <w:proofErr w:type="spellEnd"/>
      <w:r w:rsidR="009E26CB" w:rsidRPr="0008327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318B4" w:rsidRPr="00B8244E">
        <w:rPr>
          <w:rFonts w:ascii="Times New Roman" w:hAnsi="Times New Roman" w:cs="Times New Roman"/>
          <w:sz w:val="24"/>
          <w:szCs w:val="24"/>
        </w:rPr>
        <w:t>Keifer</w:t>
      </w:r>
      <w:proofErr w:type="spellEnd"/>
      <w:r w:rsidR="00E318B4" w:rsidRPr="0008327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A1409" w:rsidRPr="001059FA">
        <w:rPr>
          <w:rFonts w:ascii="Times New Roman" w:hAnsi="Times New Roman" w:cs="Times New Roman"/>
          <w:sz w:val="24"/>
          <w:szCs w:val="24"/>
          <w:lang w:val="en"/>
        </w:rPr>
        <w:t>(</w:t>
      </w:r>
      <w:r w:rsidR="007A1409">
        <w:rPr>
          <w:rFonts w:ascii="Times New Roman" w:hAnsi="Times New Roman" w:cs="Times New Roman"/>
          <w:sz w:val="24"/>
          <w:szCs w:val="24"/>
          <w:lang w:val="en"/>
        </w:rPr>
        <w:t xml:space="preserve">both </w:t>
      </w:r>
      <w:r w:rsidR="007A1409" w:rsidRPr="001059FA">
        <w:rPr>
          <w:rFonts w:ascii="Times New Roman" w:hAnsi="Times New Roman" w:cs="Times New Roman"/>
          <w:sz w:val="24"/>
          <w:szCs w:val="24"/>
          <w:lang w:val="en"/>
        </w:rPr>
        <w:t xml:space="preserve">Acari: </w:t>
      </w:r>
      <w:proofErr w:type="spellStart"/>
      <w:r w:rsidR="007A1409" w:rsidRPr="001059FA">
        <w:rPr>
          <w:rFonts w:ascii="Times New Roman" w:hAnsi="Times New Roman" w:cs="Times New Roman"/>
          <w:sz w:val="24"/>
          <w:szCs w:val="24"/>
          <w:lang w:val="en"/>
        </w:rPr>
        <w:t>Eriophyoidea</w:t>
      </w:r>
      <w:proofErr w:type="spellEnd"/>
      <w:r w:rsidR="007A1409" w:rsidRPr="001059FA">
        <w:rPr>
          <w:rFonts w:ascii="Times New Roman" w:hAnsi="Times New Roman" w:cs="Times New Roman"/>
          <w:sz w:val="24"/>
          <w:szCs w:val="24"/>
          <w:lang w:val="en"/>
        </w:rPr>
        <w:t xml:space="preserve">) </w:t>
      </w:r>
      <w:r w:rsidR="009E26CB" w:rsidRPr="00B8244E">
        <w:rPr>
          <w:rFonts w:ascii="Times New Roman" w:hAnsi="Times New Roman" w:cs="Times New Roman"/>
          <w:sz w:val="24"/>
          <w:szCs w:val="24"/>
        </w:rPr>
        <w:t>are found in roses in</w:t>
      </w:r>
      <w:r w:rsidR="007A1409">
        <w:rPr>
          <w:rFonts w:ascii="Times New Roman" w:hAnsi="Times New Roman" w:cs="Times New Roman"/>
          <w:sz w:val="24"/>
          <w:szCs w:val="24"/>
        </w:rPr>
        <w:t xml:space="preserve"> the</w:t>
      </w:r>
      <w:r w:rsidR="009E26CB" w:rsidRPr="00B8244E">
        <w:rPr>
          <w:rFonts w:ascii="Times New Roman" w:hAnsi="Times New Roman" w:cs="Times New Roman"/>
          <w:sz w:val="24"/>
          <w:szCs w:val="24"/>
        </w:rPr>
        <w:t xml:space="preserve"> </w:t>
      </w:r>
      <w:r w:rsidR="00BF6C55" w:rsidRPr="00B8244E">
        <w:rPr>
          <w:rFonts w:ascii="Times New Roman" w:hAnsi="Times New Roman" w:cs="Times New Roman"/>
          <w:sz w:val="24"/>
          <w:szCs w:val="24"/>
        </w:rPr>
        <w:t>c</w:t>
      </w:r>
      <w:r w:rsidR="009E26CB" w:rsidRPr="00B8244E">
        <w:rPr>
          <w:rFonts w:ascii="Times New Roman" w:hAnsi="Times New Roman" w:cs="Times New Roman"/>
          <w:sz w:val="24"/>
          <w:szCs w:val="24"/>
        </w:rPr>
        <w:t>entral and eastern US, n</w:t>
      </w:r>
      <w:r w:rsidR="0008327B">
        <w:rPr>
          <w:rFonts w:ascii="Times New Roman" w:hAnsi="Times New Roman" w:cs="Times New Roman"/>
          <w:sz w:val="24"/>
          <w:szCs w:val="24"/>
        </w:rPr>
        <w:t>either</w:t>
      </w:r>
      <w:r w:rsidR="009E26CB" w:rsidRPr="00B8244E">
        <w:rPr>
          <w:rFonts w:ascii="Times New Roman" w:hAnsi="Times New Roman" w:cs="Times New Roman"/>
          <w:sz w:val="24"/>
          <w:szCs w:val="24"/>
        </w:rPr>
        <w:t xml:space="preserve"> of them w</w:t>
      </w:r>
      <w:r w:rsidR="0008327B">
        <w:rPr>
          <w:rFonts w:ascii="Times New Roman" w:hAnsi="Times New Roman" w:cs="Times New Roman"/>
          <w:sz w:val="24"/>
          <w:szCs w:val="24"/>
        </w:rPr>
        <w:t>ere</w:t>
      </w:r>
      <w:r w:rsidR="009E26CB" w:rsidRPr="00B8244E">
        <w:rPr>
          <w:rFonts w:ascii="Times New Roman" w:hAnsi="Times New Roman" w:cs="Times New Roman"/>
          <w:sz w:val="24"/>
          <w:szCs w:val="24"/>
        </w:rPr>
        <w:t xml:space="preserve"> found in the samples analyzed</w:t>
      </w:r>
      <w:r w:rsidR="009E26CB" w:rsidRPr="00B8244E">
        <w:t xml:space="preserve">.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The roses did not show signs or symptoms of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>rose rosette disease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254E61" w14:textId="58027329" w:rsidR="004C0B38" w:rsidRPr="00B8244E" w:rsidRDefault="004C0B38" w:rsidP="0093323D">
      <w:pPr>
        <w:shd w:val="clear" w:color="auto" w:fill="FFFFFF"/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="0008327B">
        <w:rPr>
          <w:rFonts w:ascii="Times New Roman" w:eastAsia="Times New Roman" w:hAnsi="Times New Roman" w:cs="Times New Roman"/>
          <w:sz w:val="24"/>
          <w:szCs w:val="24"/>
        </w:rPr>
        <w:t xml:space="preserve">16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Jul</w:t>
      </w:r>
      <w:r w:rsidR="00F04EB4" w:rsidRPr="00B8244E">
        <w:rPr>
          <w:rFonts w:ascii="Times New Roman" w:eastAsia="Times New Roman" w:hAnsi="Times New Roman" w:cs="Times New Roman"/>
          <w:sz w:val="24"/>
          <w:szCs w:val="24"/>
        </w:rPr>
        <w:t xml:space="preserve"> 2019</w:t>
      </w:r>
      <w:r w:rsidR="0008327B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we conducted an additional survey of 33 </w:t>
      </w:r>
      <w:r w:rsidR="0073476E" w:rsidRPr="00B8244E">
        <w:rPr>
          <w:rFonts w:ascii="Times New Roman" w:eastAsia="Times New Roman" w:hAnsi="Times New Roman" w:cs="Times New Roman"/>
          <w:sz w:val="24"/>
          <w:szCs w:val="24"/>
        </w:rPr>
        <w:t xml:space="preserve">sites with </w:t>
      </w:r>
      <w:r w:rsidR="008F1211" w:rsidRPr="00B8244E">
        <w:rPr>
          <w:rFonts w:ascii="Times New Roman" w:eastAsia="Times New Roman" w:hAnsi="Times New Roman" w:cs="Times New Roman"/>
          <w:sz w:val="24"/>
          <w:szCs w:val="24"/>
        </w:rPr>
        <w:t>Pink Double Knock</w:t>
      </w:r>
      <w:r w:rsidR="0075251F" w:rsidRPr="00B8244E">
        <w:rPr>
          <w:rFonts w:ascii="Times New Roman" w:eastAsia="Times New Roman" w:hAnsi="Times New Roman" w:cs="Times New Roman"/>
          <w:sz w:val="24"/>
          <w:szCs w:val="24"/>
        </w:rPr>
        <w:t xml:space="preserve"> O</w:t>
      </w:r>
      <w:r w:rsidR="008F1211" w:rsidRPr="00B8244E">
        <w:rPr>
          <w:rFonts w:ascii="Times New Roman" w:eastAsia="Times New Roman" w:hAnsi="Times New Roman" w:cs="Times New Roman"/>
          <w:sz w:val="24"/>
          <w:szCs w:val="24"/>
        </w:rPr>
        <w:t>ut</w:t>
      </w:r>
      <w:r w:rsidR="0075251F" w:rsidRPr="00B8244E">
        <w:rPr>
          <w:rFonts w:ascii="Times New Roman" w:eastAsia="Times New Roman" w:hAnsi="Times New Roman" w:cs="Times New Roman"/>
          <w:sz w:val="24"/>
          <w:szCs w:val="24"/>
        </w:rPr>
        <w:t>®</w:t>
      </w:r>
      <w:r w:rsidR="008F1211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roses near the initial site of discovery, including the rose sites where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64A9E" w:rsidRPr="00B8244E">
        <w:rPr>
          <w:rFonts w:ascii="Times New Roman" w:eastAsia="Times New Roman" w:hAnsi="Times New Roman" w:cs="Times New Roman"/>
          <w:sz w:val="24"/>
          <w:szCs w:val="24"/>
        </w:rPr>
        <w:t xml:space="preserve">was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detected </w:t>
      </w:r>
      <w:r w:rsidR="0008327B" w:rsidRPr="00B8244E">
        <w:rPr>
          <w:rFonts w:ascii="Times New Roman" w:eastAsia="Times New Roman" w:hAnsi="Times New Roman" w:cs="Times New Roman"/>
          <w:sz w:val="24"/>
          <w:szCs w:val="24"/>
        </w:rPr>
        <w:t xml:space="preserve">originally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(F</w:t>
      </w:r>
      <w:r w:rsidR="008D4171" w:rsidRPr="00B8244E">
        <w:rPr>
          <w:rFonts w:ascii="Times New Roman" w:eastAsia="Times New Roman" w:hAnsi="Times New Roman" w:cs="Times New Roman"/>
          <w:sz w:val="24"/>
          <w:szCs w:val="24"/>
        </w:rPr>
        <w:t>ig.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92F76" w:rsidRPr="00B8244E">
        <w:rPr>
          <w:rFonts w:ascii="Times New Roman" w:eastAsia="Times New Roman" w:hAnsi="Times New Roman" w:cs="Times New Roman"/>
          <w:sz w:val="24"/>
          <w:szCs w:val="24"/>
        </w:rPr>
        <w:t>2B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)</w:t>
      </w:r>
      <w:r w:rsidR="007D00C3"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Each sample contained more than 50 eriophyid mites, with some samples containing over 300 mites. We compared the samples collected during Feb and Jul</w:t>
      </w:r>
      <w:r w:rsidR="00C7465D" w:rsidRPr="00B8244E">
        <w:rPr>
          <w:rFonts w:ascii="Times New Roman" w:eastAsia="Times New Roman" w:hAnsi="Times New Roman" w:cs="Times New Roman"/>
          <w:sz w:val="24"/>
          <w:szCs w:val="24"/>
        </w:rPr>
        <w:t xml:space="preserve"> in the same locations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with a paired </w:t>
      </w:r>
      <w:r w:rsidRPr="00C721C6">
        <w:rPr>
          <w:rFonts w:ascii="Times New Roman" w:eastAsia="Times New Roman" w:hAnsi="Times New Roman" w:cs="Times New Roman"/>
          <w:i/>
          <w:sz w:val="24"/>
          <w:szCs w:val="24"/>
        </w:rPr>
        <w:t>t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-test and found a significant increase in</w:t>
      </w:r>
      <w:r w:rsidR="00522A23" w:rsidRPr="00B8244E">
        <w:rPr>
          <w:rFonts w:ascii="Times New Roman" w:eastAsia="Times New Roman" w:hAnsi="Times New Roman" w:cs="Times New Roman"/>
          <w:sz w:val="24"/>
          <w:szCs w:val="24"/>
        </w:rPr>
        <w:t xml:space="preserve"> the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population between the </w:t>
      </w:r>
      <w:r w:rsidR="0008327B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sampling dates</w:t>
      </w:r>
      <w:r w:rsidR="00522A23" w:rsidRPr="00B824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D91EB2" w:rsidRPr="00B8244E">
        <w:rPr>
          <w:rFonts w:ascii="Times New Roman" w:eastAsia="Times New Roman" w:hAnsi="Times New Roman" w:cs="Times New Roman"/>
          <w:sz w:val="24"/>
          <w:szCs w:val="24"/>
        </w:rPr>
        <w:t>see</w:t>
      </w:r>
      <w:r w:rsidR="0008327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22A23" w:rsidRPr="00B8244E">
        <w:rPr>
          <w:rFonts w:ascii="Times New Roman" w:eastAsia="Times New Roman" w:hAnsi="Times New Roman" w:cs="Times New Roman"/>
          <w:iCs/>
          <w:sz w:val="24"/>
          <w:szCs w:val="24"/>
        </w:rPr>
        <w:t>Fig</w:t>
      </w:r>
      <w:r w:rsidR="00F04BB4" w:rsidRPr="00B8244E">
        <w:rPr>
          <w:rFonts w:ascii="Times New Roman" w:eastAsia="Times New Roman" w:hAnsi="Times New Roman" w:cs="Times New Roman"/>
          <w:iCs/>
          <w:sz w:val="24"/>
          <w:szCs w:val="24"/>
        </w:rPr>
        <w:t>.</w:t>
      </w:r>
      <w:r w:rsidR="00522A23" w:rsidRPr="00B8244E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D91EB2" w:rsidRPr="00B8244E">
        <w:rPr>
          <w:rFonts w:ascii="Times New Roman" w:eastAsia="Times New Roman" w:hAnsi="Times New Roman" w:cs="Times New Roman"/>
          <w:iCs/>
          <w:sz w:val="24"/>
          <w:szCs w:val="24"/>
        </w:rPr>
        <w:t>1C</w:t>
      </w:r>
      <w:r w:rsidR="00D91EB2" w:rsidRPr="00B8244E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r w:rsidR="0008327B" w:rsidRPr="0008327B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= 0.001</w:t>
      </w:r>
      <w:r w:rsidR="0008327B">
        <w:rPr>
          <w:rFonts w:ascii="Times New Roman" w:eastAsia="Times New Roman" w:hAnsi="Times New Roman" w:cs="Times New Roman"/>
          <w:sz w:val="24"/>
          <w:szCs w:val="24"/>
        </w:rPr>
        <w:t>;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α = 0.05</w:t>
      </w:r>
      <w:r w:rsidR="0008327B">
        <w:rPr>
          <w:rFonts w:ascii="Times New Roman" w:eastAsia="Times New Roman" w:hAnsi="Times New Roman" w:cs="Times New Roman"/>
          <w:sz w:val="24"/>
          <w:szCs w:val="24"/>
        </w:rPr>
        <w:t>;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df = 4</w:t>
      </w:r>
      <w:r w:rsidR="00AE5056" w:rsidRPr="00B8244E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7D00C3" w:rsidRPr="00B8244E">
        <w:rPr>
          <w:rFonts w:ascii="Times New Roman" w:eastAsia="Times New Roman" w:hAnsi="Times New Roman" w:cs="Times New Roman"/>
          <w:sz w:val="24"/>
          <w:szCs w:val="24"/>
        </w:rPr>
        <w:t xml:space="preserve">Mites that were slide mounted were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confirmed </w:t>
      </w:r>
      <w:r w:rsidR="0008327B" w:rsidRPr="00B8244E">
        <w:rPr>
          <w:rFonts w:ascii="Times New Roman" w:eastAsia="Times New Roman" w:hAnsi="Times New Roman" w:cs="Times New Roman"/>
          <w:sz w:val="24"/>
          <w:szCs w:val="24"/>
        </w:rPr>
        <w:t xml:space="preserve">subsequently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as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628B5E" w14:textId="0B1DC54A" w:rsidR="00D12FC0" w:rsidRPr="00B8244E" w:rsidRDefault="004C0B38" w:rsidP="0093323D">
      <w:pPr>
        <w:shd w:val="clear" w:color="auto" w:fill="FFFFFF"/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This is the first record for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in Florida. None of the mite-infested roses </w:t>
      </w:r>
      <w:r w:rsidR="00564A9E" w:rsidRPr="00B8244E">
        <w:rPr>
          <w:rFonts w:ascii="Times New Roman" w:eastAsia="Times New Roman" w:hAnsi="Times New Roman" w:cs="Times New Roman"/>
          <w:sz w:val="24"/>
          <w:szCs w:val="24"/>
        </w:rPr>
        <w:t xml:space="preserve">showed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symptoms of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>rose rosette disease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and none </w:t>
      </w:r>
      <w:r w:rsidR="003C60DC" w:rsidRPr="00B8244E">
        <w:rPr>
          <w:rFonts w:ascii="Times New Roman" w:eastAsia="Times New Roman" w:hAnsi="Times New Roman" w:cs="Times New Roman"/>
          <w:sz w:val="24"/>
          <w:szCs w:val="24"/>
        </w:rPr>
        <w:t xml:space="preserve">tested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positive for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>rose rosette virus</w:t>
      </w:r>
      <w:r w:rsidR="00613C20" w:rsidRPr="00B8244E">
        <w:rPr>
          <w:rFonts w:ascii="Times New Roman" w:eastAsia="Times New Roman" w:hAnsi="Times New Roman" w:cs="Times New Roman"/>
          <w:sz w:val="24"/>
          <w:szCs w:val="24"/>
        </w:rPr>
        <w:t xml:space="preserve"> based on detection tools developed to date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 However, the presence of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, along with past detections of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>rose rosette virus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in Florida warrants increased monitoring for the mite and virus in Florida. There is a critical need to develop methods to manage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="00F671B0" w:rsidRPr="00B8244E">
        <w:rPr>
          <w:rFonts w:ascii="Times New Roman" w:eastAsia="Times New Roman" w:hAnsi="Times New Roman" w:cs="Times New Roman"/>
          <w:sz w:val="24"/>
          <w:szCs w:val="24"/>
        </w:rPr>
        <w:t>rose rosette virus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, or </w:t>
      </w:r>
      <w:r w:rsidR="007C3676" w:rsidRPr="00B8244E">
        <w:rPr>
          <w:rFonts w:ascii="Times New Roman" w:eastAsia="Times New Roman" w:hAnsi="Times New Roman" w:cs="Times New Roman"/>
          <w:sz w:val="24"/>
          <w:szCs w:val="24"/>
        </w:rPr>
        <w:t>homeowners, commercial landscapers, an</w:t>
      </w:r>
      <w:r w:rsidR="00D94329" w:rsidRPr="00B8244E">
        <w:rPr>
          <w:rFonts w:ascii="Times New Roman" w:eastAsia="Times New Roman" w:hAnsi="Times New Roman" w:cs="Times New Roman"/>
          <w:sz w:val="24"/>
          <w:szCs w:val="24"/>
        </w:rPr>
        <w:t>d</w:t>
      </w:r>
      <w:r w:rsidR="007C3676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8327B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4E6F35" w:rsidRPr="00B8244E">
        <w:rPr>
          <w:rFonts w:ascii="Times New Roman" w:eastAsia="Times New Roman" w:hAnsi="Times New Roman" w:cs="Times New Roman"/>
          <w:sz w:val="24"/>
          <w:szCs w:val="24"/>
        </w:rPr>
        <w:t xml:space="preserve">US rose industry stands to lose millions </w:t>
      </w:r>
      <w:r w:rsidR="00D94329" w:rsidRPr="00B8244E">
        <w:rPr>
          <w:rFonts w:ascii="Times New Roman" w:eastAsia="Times New Roman" w:hAnsi="Times New Roman" w:cs="Times New Roman"/>
          <w:sz w:val="24"/>
          <w:szCs w:val="24"/>
        </w:rPr>
        <w:t xml:space="preserve">of dollars and established plantings </w:t>
      </w:r>
      <w:r w:rsidR="004E6F35" w:rsidRPr="00B8244E">
        <w:rPr>
          <w:rFonts w:ascii="Times New Roman" w:eastAsia="Times New Roman" w:hAnsi="Times New Roman" w:cs="Times New Roman"/>
          <w:sz w:val="24"/>
          <w:szCs w:val="24"/>
        </w:rPr>
        <w:t>in the coming yr</w:t>
      </w:r>
      <w:r w:rsidR="008F6407"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3CBB2D" w14:textId="4EBF5CE9" w:rsidR="004C0B38" w:rsidRPr="00B8244E" w:rsidRDefault="00C768E0" w:rsidP="0093323D">
      <w:pPr>
        <w:shd w:val="clear" w:color="auto" w:fill="FFFFFF"/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This research was supported by a grant awarded by the Florida Nursery, Growers and Landscape Association</w:t>
      </w:r>
      <w:r w:rsidR="0008327B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hAnsi="Times New Roman" w:cs="Times New Roman"/>
          <w:sz w:val="24"/>
          <w:szCs w:val="24"/>
        </w:rPr>
        <w:t>and USDA-AFRI-CPPM (2017-70006-27268).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We thank Jessie Griesheimer</w:t>
      </w:r>
      <w:r w:rsidR="0008327B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James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Brannin</w:t>
      </w:r>
      <w:proofErr w:type="spellEnd"/>
      <w:r w:rsidR="0008327B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hAnsi="Times New Roman" w:cs="Times New Roman"/>
          <w:sz w:val="24"/>
          <w:szCs w:val="24"/>
        </w:rPr>
        <w:t xml:space="preserve">and Fanny </w:t>
      </w:r>
      <w:proofErr w:type="spellStart"/>
      <w:r w:rsidRPr="00B8244E">
        <w:rPr>
          <w:rFonts w:ascii="Times New Roman" w:hAnsi="Times New Roman" w:cs="Times New Roman"/>
          <w:sz w:val="24"/>
          <w:szCs w:val="24"/>
        </w:rPr>
        <w:t>Iriarte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for assistance during the experiments. We also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lastRenderedPageBreak/>
        <w:t>thank the Florida Department of Agriculture and Consumer Services</w:t>
      </w:r>
      <w:r w:rsidR="0008327B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Division of Plant Industry for their support </w:t>
      </w:r>
      <w:r w:rsidR="0008327B">
        <w:rPr>
          <w:rFonts w:ascii="Times New Roman" w:eastAsia="Times New Roman" w:hAnsi="Times New Roman" w:cs="Times New Roman"/>
          <w:sz w:val="24"/>
          <w:szCs w:val="24"/>
        </w:rPr>
        <w:t>for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this contribution.</w:t>
      </w:r>
    </w:p>
    <w:p w14:paraId="1E63A4A5" w14:textId="77777777" w:rsidR="00C768E0" w:rsidRPr="00B8244E" w:rsidRDefault="00C768E0" w:rsidP="0093323D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1E58251" w14:textId="14DA866C" w:rsidR="004C0B38" w:rsidRPr="00B8244E" w:rsidRDefault="004C0B38" w:rsidP="0093323D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>Summary</w:t>
      </w:r>
    </w:p>
    <w:p w14:paraId="19B624C6" w14:textId="77777777" w:rsidR="00C768E0" w:rsidRPr="00B8244E" w:rsidRDefault="00C768E0" w:rsidP="0093323D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C53684" w14:textId="52E7624A" w:rsidR="004C0B38" w:rsidRPr="00B8244E" w:rsidRDefault="004C0B38" w:rsidP="0093323D">
      <w:pPr>
        <w:shd w:val="clear" w:color="auto" w:fill="FFFFFF"/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The invasive mite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Phyllocoptes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04BB4" w:rsidRPr="00B8244E">
        <w:rPr>
          <w:rFonts w:ascii="Times New Roman" w:eastAsia="Times New Roman" w:hAnsi="Times New Roman" w:cs="Times New Roman"/>
          <w:sz w:val="24"/>
          <w:szCs w:val="24"/>
        </w:rPr>
        <w:t>Keifer</w:t>
      </w:r>
      <w:proofErr w:type="spellEnd"/>
      <w:r w:rsidR="00F04BB4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(Acari: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Eriophyidae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>) feeds on plants in the genus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Rosa</w:t>
      </w:r>
      <w:r w:rsidR="00B97FC6"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="00B97FC6" w:rsidRPr="00B1337B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B97FC6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</w:t>
      </w:r>
      <w:r w:rsidR="001F53D4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hyllocoptes</w:t>
      </w:r>
      <w:r w:rsidR="0089794F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B97FC6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97FC6" w:rsidRPr="00B8244E">
        <w:rPr>
          <w:rFonts w:ascii="Times New Roman" w:eastAsia="Times New Roman" w:hAnsi="Times New Roman" w:cs="Times New Roman"/>
          <w:sz w:val="24"/>
          <w:szCs w:val="24"/>
        </w:rPr>
        <w:t xml:space="preserve">is associated with the </w:t>
      </w:r>
      <w:r w:rsidR="001F53D4" w:rsidRPr="001F53D4">
        <w:rPr>
          <w:rFonts w:ascii="Times New Roman" w:eastAsia="Times New Roman" w:hAnsi="Times New Roman" w:cs="Times New Roman"/>
          <w:iCs/>
          <w:sz w:val="24"/>
          <w:szCs w:val="24"/>
        </w:rPr>
        <w:t>r</w:t>
      </w:r>
      <w:r w:rsidR="00B97FC6" w:rsidRPr="00B1337B">
        <w:rPr>
          <w:rFonts w:ascii="Times New Roman" w:eastAsia="Times New Roman" w:hAnsi="Times New Roman" w:cs="Times New Roman"/>
          <w:iCs/>
          <w:sz w:val="24"/>
          <w:szCs w:val="24"/>
        </w:rPr>
        <w:t xml:space="preserve">ose rosette </w:t>
      </w:r>
      <w:proofErr w:type="spellStart"/>
      <w:r w:rsidR="00B97FC6" w:rsidRPr="00B1337B">
        <w:rPr>
          <w:rFonts w:ascii="Times New Roman" w:eastAsia="Times New Roman" w:hAnsi="Times New Roman" w:cs="Times New Roman"/>
          <w:iCs/>
          <w:sz w:val="24"/>
          <w:szCs w:val="24"/>
        </w:rPr>
        <w:t>emaravirus</w:t>
      </w:r>
      <w:proofErr w:type="spellEnd"/>
      <w:r w:rsidR="00B97FC6" w:rsidRPr="00B8244E">
        <w:rPr>
          <w:rFonts w:ascii="Times New Roman" w:eastAsia="Times New Roman" w:hAnsi="Times New Roman" w:cs="Times New Roman"/>
          <w:sz w:val="24"/>
          <w:szCs w:val="24"/>
        </w:rPr>
        <w:t xml:space="preserve"> (rose rosette virus) and acts as the only known vector of </w:t>
      </w:r>
      <w:r w:rsidR="00B1337B" w:rsidRPr="00B8244E">
        <w:rPr>
          <w:rFonts w:ascii="Times New Roman" w:eastAsia="Times New Roman" w:hAnsi="Times New Roman" w:cs="Times New Roman"/>
          <w:sz w:val="24"/>
          <w:szCs w:val="24"/>
        </w:rPr>
        <w:t>rose rosette virus</w:t>
      </w:r>
      <w:r w:rsidR="007E5555" w:rsidRPr="00B8244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D12FC0" w:rsidRPr="00B8244E">
        <w:rPr>
          <w:rFonts w:ascii="Times New Roman" w:eastAsia="Times New Roman" w:hAnsi="Times New Roman" w:cs="Times New Roman"/>
          <w:sz w:val="24"/>
          <w:szCs w:val="24"/>
        </w:rPr>
        <w:t xml:space="preserve">the causal agent of </w:t>
      </w:r>
      <w:r w:rsidR="00B1337B" w:rsidRPr="00B8244E">
        <w:rPr>
          <w:rFonts w:ascii="Times New Roman" w:eastAsia="Times New Roman" w:hAnsi="Times New Roman" w:cs="Times New Roman"/>
          <w:sz w:val="24"/>
          <w:szCs w:val="24"/>
        </w:rPr>
        <w:t>rose rosette dise</w:t>
      </w:r>
      <w:r w:rsidR="00D12FC0" w:rsidRPr="00B8244E">
        <w:rPr>
          <w:rFonts w:ascii="Times New Roman" w:eastAsia="Times New Roman" w:hAnsi="Times New Roman" w:cs="Times New Roman"/>
          <w:sz w:val="24"/>
          <w:szCs w:val="24"/>
        </w:rPr>
        <w:t>ase (</w:t>
      </w:r>
      <w:proofErr w:type="spellStart"/>
      <w:r w:rsidR="00B0444F" w:rsidRPr="00B1337B">
        <w:rPr>
          <w:rFonts w:ascii="Times New Roman" w:eastAsia="Times New Roman" w:hAnsi="Times New Roman" w:cs="Times New Roman"/>
          <w:iCs/>
          <w:sz w:val="24"/>
          <w:szCs w:val="24"/>
        </w:rPr>
        <w:t>Emaravirus</w:t>
      </w:r>
      <w:proofErr w:type="spellEnd"/>
      <w:r w:rsidR="00D12FC0" w:rsidRPr="00B8244E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r w:rsidR="00F45EF2" w:rsidRPr="00B8244E">
        <w:rPr>
          <w:rFonts w:ascii="Times New Roman" w:eastAsia="Times New Roman" w:hAnsi="Times New Roman" w:cs="Times New Roman"/>
          <w:sz w:val="24"/>
          <w:szCs w:val="24"/>
        </w:rPr>
        <w:t xml:space="preserve">The mite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</w:t>
      </w:r>
      <w:r w:rsidR="00F45EF2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is reported for the first time in</w:t>
      </w:r>
      <w:r w:rsidR="007B3FCD" w:rsidRPr="00B8244E">
        <w:rPr>
          <w:rFonts w:ascii="Times New Roman" w:eastAsia="Times New Roman" w:hAnsi="Times New Roman" w:cs="Times New Roman"/>
          <w:sz w:val="24"/>
          <w:szCs w:val="24"/>
        </w:rPr>
        <w:t xml:space="preserve"> the state of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Florida, USA. No roses showed signs or symptoms of viral infection, and </w:t>
      </w:r>
      <w:r w:rsidR="00AF01D2" w:rsidRPr="00B8244E">
        <w:rPr>
          <w:rFonts w:ascii="Times New Roman" w:eastAsia="Times New Roman" w:hAnsi="Times New Roman" w:cs="Times New Roman"/>
          <w:sz w:val="24"/>
          <w:szCs w:val="24"/>
        </w:rPr>
        <w:t xml:space="preserve">current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molecular methods</w:t>
      </w:r>
      <w:r w:rsidR="005E733E" w:rsidRPr="00B8244E">
        <w:rPr>
          <w:rFonts w:ascii="Times New Roman" w:eastAsia="Times New Roman" w:hAnsi="Times New Roman" w:cs="Times New Roman"/>
          <w:sz w:val="24"/>
          <w:szCs w:val="24"/>
        </w:rPr>
        <w:t xml:space="preserve"> were unable to detect the virus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</w:t>
      </w:r>
      <w:r w:rsidR="00B1337B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hyllocoptes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represents a potential threat to 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</w:rPr>
        <w:t>the Florida rose industry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if </w:t>
      </w:r>
      <w:r w:rsidR="00B1337B" w:rsidRPr="00B8244E">
        <w:rPr>
          <w:rFonts w:ascii="Times New Roman" w:eastAsia="Times New Roman" w:hAnsi="Times New Roman" w:cs="Times New Roman"/>
          <w:sz w:val="24"/>
          <w:szCs w:val="24"/>
        </w:rPr>
        <w:t>rose rosette disease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becomes </w:t>
      </w:r>
      <w:r w:rsidR="007944EF" w:rsidRPr="00B8244E">
        <w:rPr>
          <w:rFonts w:ascii="Times New Roman" w:eastAsia="Times New Roman" w:hAnsi="Times New Roman" w:cs="Times New Roman"/>
          <w:sz w:val="24"/>
          <w:szCs w:val="24"/>
        </w:rPr>
        <w:t>established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1B8E78" w14:textId="77777777" w:rsidR="0093323D" w:rsidRPr="00B8244E" w:rsidRDefault="0093323D" w:rsidP="0093323D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A29082" w14:textId="4BE4B192" w:rsidR="00C768E0" w:rsidRPr="00670C1D" w:rsidRDefault="00C768E0" w:rsidP="0093323D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rPrChange w:id="33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</w:pPr>
      <w:r w:rsidRPr="00670C1D">
        <w:rPr>
          <w:rFonts w:ascii="Times New Roman" w:eastAsia="Times New Roman" w:hAnsi="Times New Roman" w:cs="Times New Roman"/>
          <w:sz w:val="24"/>
          <w:szCs w:val="24"/>
          <w:rPrChange w:id="34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  <w:t xml:space="preserve">Key Words: </w:t>
      </w:r>
      <w:r w:rsidR="00B1337B" w:rsidRPr="00670C1D">
        <w:rPr>
          <w:rFonts w:ascii="Times New Roman" w:eastAsia="Times New Roman" w:hAnsi="Times New Roman" w:cs="Times New Roman"/>
          <w:sz w:val="24"/>
          <w:szCs w:val="24"/>
          <w:rPrChange w:id="35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  <w:t xml:space="preserve">rose rosette disease; </w:t>
      </w:r>
      <w:r w:rsidR="00B1337B" w:rsidRPr="00670C1D">
        <w:rPr>
          <w:rFonts w:ascii="Times New Roman" w:eastAsia="Times New Roman" w:hAnsi="Times New Roman" w:cs="Times New Roman"/>
          <w:iCs/>
          <w:sz w:val="24"/>
          <w:szCs w:val="24"/>
          <w:rPrChange w:id="36" w:author="Fife,Austin N" w:date="2020-06-26T13:14:00Z">
            <w:rPr>
              <w:rFonts w:ascii="Times New Roman" w:eastAsia="Times New Roman" w:hAnsi="Times New Roman" w:cs="Times New Roman"/>
              <w:iCs/>
              <w:sz w:val="24"/>
              <w:szCs w:val="24"/>
              <w:lang w:val="es-419"/>
            </w:rPr>
          </w:rPrChange>
        </w:rPr>
        <w:t>rose rose</w:t>
      </w:r>
      <w:r w:rsidRPr="00670C1D">
        <w:rPr>
          <w:rFonts w:ascii="Times New Roman" w:eastAsia="Times New Roman" w:hAnsi="Times New Roman" w:cs="Times New Roman"/>
          <w:iCs/>
          <w:sz w:val="24"/>
          <w:szCs w:val="24"/>
          <w:rPrChange w:id="37" w:author="Fife,Austin N" w:date="2020-06-26T13:14:00Z">
            <w:rPr>
              <w:rFonts w:ascii="Times New Roman" w:eastAsia="Times New Roman" w:hAnsi="Times New Roman" w:cs="Times New Roman"/>
              <w:iCs/>
              <w:sz w:val="24"/>
              <w:szCs w:val="24"/>
              <w:lang w:val="es-419"/>
            </w:rPr>
          </w:rPrChange>
        </w:rPr>
        <w:t>tte virus</w:t>
      </w:r>
    </w:p>
    <w:p w14:paraId="7286BD40" w14:textId="77777777" w:rsidR="00C768E0" w:rsidRPr="00670C1D" w:rsidRDefault="00C768E0" w:rsidP="0093323D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rPrChange w:id="38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</w:pPr>
    </w:p>
    <w:p w14:paraId="3E1E2FD7" w14:textId="18EF95EC" w:rsidR="004C0B38" w:rsidRPr="00B8244E" w:rsidRDefault="004C0B38" w:rsidP="0093323D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Cs/>
          <w:sz w:val="24"/>
          <w:szCs w:val="24"/>
          <w:lang w:val="es-419"/>
        </w:rPr>
      </w:pPr>
      <w:r w:rsidRPr="00B8244E">
        <w:rPr>
          <w:rFonts w:ascii="Times New Roman" w:eastAsia="Times New Roman" w:hAnsi="Times New Roman" w:cs="Times New Roman"/>
          <w:b/>
          <w:bCs/>
          <w:sz w:val="24"/>
          <w:szCs w:val="24"/>
          <w:lang w:val="es-419"/>
        </w:rPr>
        <w:t>Resumen</w:t>
      </w:r>
    </w:p>
    <w:p w14:paraId="190AF43B" w14:textId="77777777" w:rsidR="0093323D" w:rsidRPr="00B8244E" w:rsidRDefault="0093323D" w:rsidP="0093323D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Cs/>
          <w:sz w:val="24"/>
          <w:szCs w:val="24"/>
          <w:lang w:val="es-419"/>
        </w:rPr>
      </w:pPr>
    </w:p>
    <w:p w14:paraId="4C39B58A" w14:textId="3B849AFF" w:rsidR="004C0B38" w:rsidRPr="00B8244E" w:rsidRDefault="00FC6162" w:rsidP="0093323D">
      <w:pPr>
        <w:shd w:val="clear" w:color="auto" w:fill="FFFFFF"/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El </w:t>
      </w:r>
      <w:r w:rsidR="00F45EF2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á</w:t>
      </w: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caro invasivo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  <w:lang w:val="es-419"/>
        </w:rPr>
        <w:t>Phyllocoptes fructiphilus</w:t>
      </w: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</w:t>
      </w:r>
      <w:proofErr w:type="spellStart"/>
      <w:r w:rsidR="00BE5CBF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Keifer</w:t>
      </w:r>
      <w:proofErr w:type="spellEnd"/>
      <w:r w:rsidR="00BE5CBF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(Acari: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Eriophyidae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) se alimenta </w:t>
      </w:r>
      <w:r w:rsidR="00D512A3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sobre </w:t>
      </w: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plantas del </w:t>
      </w:r>
      <w:r w:rsidR="00F45EF2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género</w:t>
      </w: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  <w:lang w:val="es-419"/>
        </w:rPr>
        <w:t>Rosa</w:t>
      </w:r>
      <w:r w:rsidR="0089794F" w:rsidRPr="00B8244E">
        <w:rPr>
          <w:rFonts w:ascii="Times New Roman" w:eastAsia="Times New Roman" w:hAnsi="Times New Roman" w:cs="Times New Roman"/>
          <w:i/>
          <w:iCs/>
          <w:sz w:val="24"/>
          <w:szCs w:val="24"/>
          <w:lang w:val="es-419"/>
        </w:rPr>
        <w:t>.</w:t>
      </w:r>
      <w:r w:rsidR="00F45EF2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</w:t>
      </w:r>
      <w:r w:rsidR="0089794F" w:rsidRPr="00B8244E">
        <w:rPr>
          <w:rFonts w:ascii="Times New Roman" w:eastAsia="Times New Roman" w:hAnsi="Times New Roman" w:cs="Times New Roman"/>
          <w:i/>
          <w:iCs/>
          <w:sz w:val="24"/>
          <w:szCs w:val="24"/>
          <w:lang w:val="es-419"/>
        </w:rPr>
        <w:t>P</w:t>
      </w:r>
      <w:r w:rsidR="00B1337B" w:rsidRPr="00B8244E">
        <w:rPr>
          <w:rFonts w:ascii="Times New Roman" w:eastAsia="Times New Roman" w:hAnsi="Times New Roman" w:cs="Times New Roman"/>
          <w:i/>
          <w:iCs/>
          <w:sz w:val="24"/>
          <w:szCs w:val="24"/>
          <w:lang w:val="es-419"/>
        </w:rPr>
        <w:t>hyllocoptes</w:t>
      </w:r>
      <w:r w:rsidR="0089794F" w:rsidRPr="00B8244E">
        <w:rPr>
          <w:rFonts w:ascii="Times New Roman" w:eastAsia="Times New Roman" w:hAnsi="Times New Roman" w:cs="Times New Roman"/>
          <w:i/>
          <w:iCs/>
          <w:sz w:val="24"/>
          <w:szCs w:val="24"/>
          <w:lang w:val="es-419"/>
        </w:rPr>
        <w:t xml:space="preserve"> fructiphilus</w:t>
      </w:r>
      <w:r w:rsidR="0089794F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</w:t>
      </w:r>
      <w:r w:rsidR="00AC730C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se asocia con </w:t>
      </w:r>
      <w:r w:rsidR="00B1337B" w:rsidRPr="00B1337B">
        <w:rPr>
          <w:rFonts w:ascii="Times New Roman" w:eastAsia="Times New Roman" w:hAnsi="Times New Roman" w:cs="Times New Roman"/>
          <w:iCs/>
          <w:sz w:val="24"/>
          <w:szCs w:val="24"/>
          <w:lang w:val="es-419"/>
        </w:rPr>
        <w:t>r</w:t>
      </w:r>
      <w:r w:rsidR="00AC730C" w:rsidRPr="00B1337B">
        <w:rPr>
          <w:rFonts w:ascii="Times New Roman" w:eastAsia="Times New Roman" w:hAnsi="Times New Roman" w:cs="Times New Roman"/>
          <w:iCs/>
          <w:sz w:val="24"/>
          <w:szCs w:val="24"/>
          <w:lang w:val="es-419"/>
        </w:rPr>
        <w:t xml:space="preserve">ose </w:t>
      </w:r>
      <w:proofErr w:type="spellStart"/>
      <w:r w:rsidR="00AC730C" w:rsidRPr="00B1337B">
        <w:rPr>
          <w:rFonts w:ascii="Times New Roman" w:eastAsia="Times New Roman" w:hAnsi="Times New Roman" w:cs="Times New Roman"/>
          <w:iCs/>
          <w:sz w:val="24"/>
          <w:szCs w:val="24"/>
          <w:lang w:val="es-419"/>
        </w:rPr>
        <w:t>rosette</w:t>
      </w:r>
      <w:proofErr w:type="spellEnd"/>
      <w:r w:rsidR="00AC730C" w:rsidRPr="00B1337B">
        <w:rPr>
          <w:rFonts w:ascii="Times New Roman" w:eastAsia="Times New Roman" w:hAnsi="Times New Roman" w:cs="Times New Roman"/>
          <w:iCs/>
          <w:sz w:val="24"/>
          <w:szCs w:val="24"/>
          <w:lang w:val="es-419"/>
        </w:rPr>
        <w:t xml:space="preserve"> </w:t>
      </w:r>
      <w:proofErr w:type="spellStart"/>
      <w:r w:rsidR="00AC730C" w:rsidRPr="00B1337B">
        <w:rPr>
          <w:rFonts w:ascii="Times New Roman" w:eastAsia="Times New Roman" w:hAnsi="Times New Roman" w:cs="Times New Roman"/>
          <w:iCs/>
          <w:sz w:val="24"/>
          <w:szCs w:val="24"/>
          <w:lang w:val="es-419"/>
        </w:rPr>
        <w:t>emaravirus</w:t>
      </w:r>
      <w:proofErr w:type="spellEnd"/>
      <w:r w:rsidR="00AC730C" w:rsidRPr="00B1337B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</w:t>
      </w:r>
      <w:r w:rsidR="00AC730C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(</w:t>
      </w:r>
      <w:r w:rsidR="009637FA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virus del </w:t>
      </w:r>
      <w:proofErr w:type="spellStart"/>
      <w:r w:rsidR="009637FA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arrosetamiento</w:t>
      </w:r>
      <w:proofErr w:type="spellEnd"/>
      <w:r w:rsidR="009637FA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de la rosa</w:t>
      </w:r>
      <w:r w:rsidR="00AC730C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)</w:t>
      </w:r>
      <w:r w:rsidR="00CB145C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, es </w:t>
      </w:r>
      <w:r w:rsidR="00D512A3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re</w:t>
      </w:r>
      <w:r w:rsidR="00F45EF2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conocido principalmente como vector de la </w:t>
      </w:r>
      <w:r w:rsidR="00B1337B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virus del </w:t>
      </w:r>
      <w:proofErr w:type="spellStart"/>
      <w:r w:rsidR="00B1337B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arrosetamiento</w:t>
      </w:r>
      <w:proofErr w:type="spellEnd"/>
      <w:r w:rsidR="00B1337B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de la rosa</w:t>
      </w:r>
      <w:r w:rsidR="00F45EF2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, el agente causal de</w:t>
      </w:r>
      <w:r w:rsidR="00177947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la </w:t>
      </w:r>
      <w:r w:rsidR="0013181F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e</w:t>
      </w:r>
      <w:r w:rsidR="00177947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nfermedad</w:t>
      </w:r>
      <w:r w:rsidR="00246E64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del</w:t>
      </w:r>
      <w:r w:rsidR="00F45EF2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</w:t>
      </w:r>
      <w:proofErr w:type="spellStart"/>
      <w:r w:rsidR="0013181F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a</w:t>
      </w:r>
      <w:r w:rsidR="008010EC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rrosetamiento</w:t>
      </w:r>
      <w:proofErr w:type="spellEnd"/>
      <w:r w:rsidR="008010EC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de la </w:t>
      </w:r>
      <w:r w:rsidR="0013181F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r</w:t>
      </w:r>
      <w:r w:rsidR="008010EC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osa</w:t>
      </w:r>
      <w:r w:rsidR="00F45EF2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(</w:t>
      </w:r>
      <w:proofErr w:type="spellStart"/>
      <w:r w:rsidR="00F45EF2" w:rsidRPr="00B1337B">
        <w:rPr>
          <w:rFonts w:ascii="Times New Roman" w:eastAsia="Times New Roman" w:hAnsi="Times New Roman" w:cs="Times New Roman"/>
          <w:iCs/>
          <w:sz w:val="24"/>
          <w:szCs w:val="24"/>
          <w:lang w:val="es-419"/>
        </w:rPr>
        <w:t>Emaraviridae</w:t>
      </w:r>
      <w:proofErr w:type="spellEnd"/>
      <w:r w:rsidR="00F45EF2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). El ácaro </w:t>
      </w:r>
      <w:r w:rsidR="00F45EF2" w:rsidRPr="00B8244E">
        <w:rPr>
          <w:rFonts w:ascii="Times New Roman" w:eastAsia="Times New Roman" w:hAnsi="Times New Roman" w:cs="Times New Roman"/>
          <w:i/>
          <w:iCs/>
          <w:sz w:val="24"/>
          <w:szCs w:val="24"/>
          <w:lang w:val="es-419"/>
        </w:rPr>
        <w:t>P. fructiphilus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se reporta por primera vez </w:t>
      </w:r>
      <w:r w:rsidR="00EE1AAD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para el estado de la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Florida, USA. Ninguna rosa mostró señales </w:t>
      </w:r>
      <w:r w:rsidR="0046662A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o 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síntomas de </w:t>
      </w:r>
      <w:r w:rsidR="0046662A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una 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infección viral, y </w:t>
      </w:r>
      <w:proofErr w:type="spellStart"/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ningun</w:t>
      </w:r>
      <w:proofErr w:type="spellEnd"/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virus fue 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lastRenderedPageBreak/>
        <w:t xml:space="preserve">detectado con </w:t>
      </w:r>
      <w:r w:rsidR="0046662A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el uso de 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métodos moleculares</w:t>
      </w:r>
      <w:r w:rsidR="00106CBC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</w:t>
      </w:r>
      <w:r w:rsidR="00E70654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de hoy en día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. </w:t>
      </w:r>
      <w:r w:rsidR="00D967D8" w:rsidRPr="00B8244E">
        <w:rPr>
          <w:rFonts w:ascii="Times New Roman" w:eastAsia="Times New Roman" w:hAnsi="Times New Roman" w:cs="Times New Roman"/>
          <w:i/>
          <w:iCs/>
          <w:sz w:val="24"/>
          <w:szCs w:val="24"/>
          <w:lang w:val="es-419"/>
        </w:rPr>
        <w:t>P</w:t>
      </w:r>
      <w:r w:rsidR="00B1337B" w:rsidRPr="00B8244E">
        <w:rPr>
          <w:rFonts w:ascii="Times New Roman" w:eastAsia="Times New Roman" w:hAnsi="Times New Roman" w:cs="Times New Roman"/>
          <w:i/>
          <w:iCs/>
          <w:sz w:val="24"/>
          <w:szCs w:val="24"/>
          <w:lang w:val="es-419"/>
        </w:rPr>
        <w:t>hyllocoptes</w:t>
      </w:r>
      <w:r w:rsidR="00D967D8" w:rsidRPr="00B8244E">
        <w:rPr>
          <w:rFonts w:ascii="Times New Roman" w:eastAsia="Times New Roman" w:hAnsi="Times New Roman" w:cs="Times New Roman"/>
          <w:i/>
          <w:iCs/>
          <w:sz w:val="24"/>
          <w:szCs w:val="24"/>
          <w:lang w:val="es-419"/>
        </w:rPr>
        <w:t xml:space="preserve"> fructiphilus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representa una amenaza potencial para la industria </w:t>
      </w:r>
      <w:r w:rsidR="00FD590C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de la 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rosa</w:t>
      </w:r>
      <w:r w:rsidR="00FD590C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en 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l</w:t>
      </w:r>
      <w:r w:rsidR="00FD590C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a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Florida si </w:t>
      </w:r>
      <w:proofErr w:type="spellStart"/>
      <w:r w:rsidR="00B1337B" w:rsidRPr="001059FA">
        <w:rPr>
          <w:rFonts w:ascii="Times New Roman" w:eastAsia="Times New Roman" w:hAnsi="Times New Roman" w:cs="Times New Roman"/>
          <w:iCs/>
          <w:sz w:val="24"/>
          <w:szCs w:val="24"/>
          <w:lang w:val="es-419"/>
        </w:rPr>
        <w:t>Emaraviridae</w:t>
      </w:r>
      <w:proofErr w:type="spellEnd"/>
      <w:r w:rsidR="004447A5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se </w:t>
      </w:r>
      <w:r w:rsidR="00CE02F7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llega a establecer</w:t>
      </w:r>
      <w:r w:rsidR="00D967D8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.</w:t>
      </w:r>
    </w:p>
    <w:p w14:paraId="0231631D" w14:textId="77777777" w:rsidR="0093323D" w:rsidRPr="00B8244E" w:rsidRDefault="0093323D" w:rsidP="0093323D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</w:p>
    <w:p w14:paraId="6D279640" w14:textId="6BDACDCC" w:rsidR="0093323D" w:rsidRPr="00B8244E" w:rsidRDefault="001300EC" w:rsidP="0093323D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Palabras Clave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: </w:t>
      </w:r>
      <w:r w:rsidR="00B1337B" w:rsidRPr="00B1337B">
        <w:rPr>
          <w:rFonts w:ascii="Times New Roman" w:eastAsia="Times New Roman" w:hAnsi="Times New Roman" w:cs="Times New Roman"/>
          <w:iCs/>
          <w:sz w:val="24"/>
          <w:szCs w:val="24"/>
          <w:lang w:val="es-419"/>
        </w:rPr>
        <w:t xml:space="preserve">virus del </w:t>
      </w:r>
      <w:proofErr w:type="spellStart"/>
      <w:r w:rsidR="00B1337B" w:rsidRPr="00B1337B">
        <w:rPr>
          <w:rFonts w:ascii="Times New Roman" w:eastAsia="Times New Roman" w:hAnsi="Times New Roman" w:cs="Times New Roman"/>
          <w:iCs/>
          <w:sz w:val="24"/>
          <w:szCs w:val="24"/>
          <w:lang w:val="es-419"/>
        </w:rPr>
        <w:t>arrosetamiento</w:t>
      </w:r>
      <w:proofErr w:type="spellEnd"/>
      <w:r w:rsidR="00B1337B" w:rsidRPr="00B1337B">
        <w:rPr>
          <w:rFonts w:ascii="Times New Roman" w:eastAsia="Times New Roman" w:hAnsi="Times New Roman" w:cs="Times New Roman"/>
          <w:iCs/>
          <w:sz w:val="24"/>
          <w:szCs w:val="24"/>
          <w:lang w:val="es-419"/>
        </w:rPr>
        <w:t xml:space="preserve"> de la rosa</w:t>
      </w:r>
      <w:r w:rsidR="00B1337B" w:rsidRPr="00B1337B">
        <w:rPr>
          <w:rFonts w:ascii="Times New Roman" w:eastAsia="Times New Roman" w:hAnsi="Times New Roman" w:cs="Times New Roman"/>
          <w:sz w:val="24"/>
          <w:szCs w:val="24"/>
          <w:lang w:val="es-419"/>
        </w:rPr>
        <w:t>; e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nfermedad del </w:t>
      </w:r>
      <w:proofErr w:type="spellStart"/>
      <w:r w:rsidR="0093323D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arrosetamiento</w:t>
      </w:r>
      <w:proofErr w:type="spellEnd"/>
      <w:r w:rsidR="0093323D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de la rosa; </w:t>
      </w:r>
      <w:proofErr w:type="spellStart"/>
      <w:r w:rsidR="00784CB6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e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maravirus</w:t>
      </w:r>
      <w:proofErr w:type="spellEnd"/>
    </w:p>
    <w:p w14:paraId="4DC86802" w14:textId="77777777" w:rsidR="0093323D" w:rsidRPr="00B8244E" w:rsidRDefault="0093323D" w:rsidP="0093323D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</w:p>
    <w:p w14:paraId="19FC291F" w14:textId="4070EB5E" w:rsidR="0093323D" w:rsidRPr="00B8244E" w:rsidRDefault="0093323D">
      <w:pPr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br w:type="page"/>
      </w:r>
    </w:p>
    <w:p w14:paraId="4E4CFB51" w14:textId="77777777" w:rsidR="00C768E0" w:rsidRPr="00B8244E" w:rsidRDefault="00C768E0" w:rsidP="00784CB6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References Cited</w:t>
      </w:r>
    </w:p>
    <w:p w14:paraId="6F5C0916" w14:textId="77777777" w:rsidR="0093323D" w:rsidRPr="00B8244E" w:rsidRDefault="0093323D" w:rsidP="00784CB6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522D03" w14:textId="028D4E01" w:rsidR="00C768E0" w:rsidRPr="00B8244E" w:rsidRDefault="00C768E0" w:rsidP="0093323D">
      <w:pPr>
        <w:shd w:val="clear" w:color="auto" w:fill="FFFFFF"/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Amrine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J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W.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1996.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Phyllocoptes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and biological control of multiflora rose, pp. 741–749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In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Helle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W, Lundquist EE,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Sabelis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MW, Bruin J </w:t>
      </w:r>
      <w:r w:rsidR="00313746">
        <w:rPr>
          <w:rFonts w:ascii="Times New Roman" w:eastAsia="Times New Roman" w:hAnsi="Times New Roman" w:cs="Times New Roman"/>
          <w:sz w:val="24"/>
          <w:szCs w:val="24"/>
        </w:rPr>
        <w:t>[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eds.</w:t>
      </w:r>
      <w:r w:rsidR="00313746">
        <w:rPr>
          <w:rFonts w:ascii="Times New Roman" w:eastAsia="Times New Roman" w:hAnsi="Times New Roman" w:cs="Times New Roman"/>
          <w:sz w:val="24"/>
          <w:szCs w:val="24"/>
        </w:rPr>
        <w:t>]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Eriophyoid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Mites. Their Biology, Natural Enemies, and Control, World Crop Pests. Elsevier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, Amsterdam, Netherlands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95BD15" w14:textId="0190B221" w:rsidR="00C768E0" w:rsidRPr="00B8244E" w:rsidRDefault="00C768E0" w:rsidP="0093323D">
      <w:pPr>
        <w:shd w:val="clear" w:color="auto" w:fill="FFFFFF"/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70C1D">
        <w:rPr>
          <w:rFonts w:ascii="Times New Roman" w:eastAsia="Times New Roman" w:hAnsi="Times New Roman" w:cs="Times New Roman"/>
          <w:sz w:val="24"/>
          <w:szCs w:val="24"/>
          <w:rPrChange w:id="39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  <w:t>Amrine</w:t>
      </w:r>
      <w:proofErr w:type="spellEnd"/>
      <w:r w:rsidRPr="00670C1D">
        <w:rPr>
          <w:rFonts w:ascii="Times New Roman" w:eastAsia="Times New Roman" w:hAnsi="Times New Roman" w:cs="Times New Roman"/>
          <w:sz w:val="24"/>
          <w:szCs w:val="24"/>
          <w:rPrChange w:id="40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  <w:t xml:space="preserve"> JW.</w:t>
      </w:r>
      <w:r w:rsidR="0093323D" w:rsidRPr="00670C1D">
        <w:rPr>
          <w:rFonts w:ascii="Times New Roman" w:eastAsia="Times New Roman" w:hAnsi="Times New Roman" w:cs="Times New Roman"/>
          <w:sz w:val="24"/>
          <w:szCs w:val="24"/>
          <w:rPrChange w:id="41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  <w:t xml:space="preserve"> </w:t>
      </w:r>
      <w:r w:rsidRPr="00670C1D">
        <w:rPr>
          <w:rFonts w:ascii="Times New Roman" w:eastAsia="Times New Roman" w:hAnsi="Times New Roman" w:cs="Times New Roman"/>
          <w:sz w:val="24"/>
          <w:szCs w:val="24"/>
          <w:rPrChange w:id="42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  <w:t>2002.</w:t>
      </w:r>
      <w:r w:rsidR="0093323D" w:rsidRPr="00670C1D">
        <w:rPr>
          <w:rFonts w:ascii="Times New Roman" w:eastAsia="Times New Roman" w:hAnsi="Times New Roman" w:cs="Times New Roman"/>
          <w:sz w:val="24"/>
          <w:szCs w:val="24"/>
          <w:rPrChange w:id="43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  <w:t xml:space="preserve"> </w:t>
      </w:r>
      <w:r w:rsidRPr="00670C1D">
        <w:rPr>
          <w:rFonts w:ascii="Times New Roman" w:eastAsia="Times New Roman" w:hAnsi="Times New Roman" w:cs="Times New Roman"/>
          <w:i/>
          <w:iCs/>
          <w:sz w:val="24"/>
          <w:szCs w:val="24"/>
          <w:rPrChange w:id="44" w:author="Fife,Austin N" w:date="2020-06-26T13:14:00Z">
            <w:rPr>
              <w:rFonts w:ascii="Times New Roman" w:eastAsia="Times New Roman" w:hAnsi="Times New Roman" w:cs="Times New Roman"/>
              <w:i/>
              <w:iCs/>
              <w:sz w:val="24"/>
              <w:szCs w:val="24"/>
              <w:lang w:val="es-419"/>
            </w:rPr>
          </w:rPrChange>
        </w:rPr>
        <w:t>Rosa multiflora</w:t>
      </w:r>
      <w:r w:rsidR="00C31B84" w:rsidRPr="00670C1D">
        <w:rPr>
          <w:rFonts w:ascii="Times New Roman" w:eastAsia="Times New Roman" w:hAnsi="Times New Roman" w:cs="Times New Roman"/>
          <w:sz w:val="24"/>
          <w:szCs w:val="24"/>
          <w:rPrChange w:id="45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  <w:t>, pp.</w:t>
      </w:r>
      <w:r w:rsidRPr="00670C1D">
        <w:rPr>
          <w:rFonts w:ascii="Times New Roman" w:eastAsia="Times New Roman" w:hAnsi="Times New Roman" w:cs="Times New Roman"/>
          <w:sz w:val="24"/>
          <w:szCs w:val="24"/>
          <w:rPrChange w:id="46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  <w:t xml:space="preserve"> 265–292</w:t>
      </w:r>
      <w:r w:rsidR="00C31B84" w:rsidRPr="00670C1D">
        <w:rPr>
          <w:rFonts w:ascii="Times New Roman" w:eastAsia="Times New Roman" w:hAnsi="Times New Roman" w:cs="Times New Roman"/>
          <w:sz w:val="24"/>
          <w:szCs w:val="24"/>
          <w:rPrChange w:id="47" w:author="Fife,Austin N" w:date="2020-06-26T13:14:00Z">
            <w:rPr>
              <w:rFonts w:ascii="Times New Roman" w:eastAsia="Times New Roman" w:hAnsi="Times New Roman" w:cs="Times New Roman"/>
              <w:sz w:val="24"/>
              <w:szCs w:val="24"/>
              <w:lang w:val="es-419"/>
            </w:rPr>
          </w:rPrChange>
        </w:rPr>
        <w:t xml:space="preserve"> </w:t>
      </w:r>
      <w:r w:rsidR="00C31B84"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In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 xml:space="preserve"> Van </w:t>
      </w:r>
      <w:proofErr w:type="spellStart"/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Driesche</w:t>
      </w:r>
      <w:proofErr w:type="spellEnd"/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 xml:space="preserve"> R, </w:t>
      </w:r>
      <w:proofErr w:type="spellStart"/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Blossey</w:t>
      </w:r>
      <w:proofErr w:type="spellEnd"/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 xml:space="preserve"> B, Hoddle M, Lyon S, Reardon R </w:t>
      </w:r>
      <w:r w:rsidR="00313746">
        <w:rPr>
          <w:rFonts w:ascii="Times New Roman" w:eastAsia="Times New Roman" w:hAnsi="Times New Roman" w:cs="Times New Roman"/>
          <w:sz w:val="24"/>
          <w:szCs w:val="24"/>
        </w:rPr>
        <w:t>[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eds.</w:t>
      </w:r>
      <w:r w:rsidR="00313746">
        <w:rPr>
          <w:rFonts w:ascii="Times New Roman" w:eastAsia="Times New Roman" w:hAnsi="Times New Roman" w:cs="Times New Roman"/>
          <w:sz w:val="24"/>
          <w:szCs w:val="24"/>
        </w:rPr>
        <w:t>]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 xml:space="preserve">, Biological </w:t>
      </w:r>
      <w:r w:rsidR="00313746" w:rsidRPr="00B8244E">
        <w:rPr>
          <w:rFonts w:ascii="Times New Roman" w:eastAsia="Times New Roman" w:hAnsi="Times New Roman" w:cs="Times New Roman"/>
          <w:sz w:val="24"/>
          <w:szCs w:val="24"/>
        </w:rPr>
        <w:t>C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ontrol of</w:t>
      </w:r>
      <w:r w:rsidR="00313746" w:rsidRPr="00B8244E"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 xml:space="preserve">nvasive </w:t>
      </w:r>
      <w:r w:rsidR="00313746" w:rsidRPr="00B8244E">
        <w:rPr>
          <w:rFonts w:ascii="Times New Roman" w:eastAsia="Times New Roman" w:hAnsi="Times New Roman" w:cs="Times New Roman"/>
          <w:sz w:val="24"/>
          <w:szCs w:val="24"/>
        </w:rPr>
        <w:t>P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lants in the Eastern United States. Forest Health Technology Enterprise Team, Morgantown, W</w:t>
      </w:r>
      <w:r w:rsidR="00313746">
        <w:rPr>
          <w:rFonts w:ascii="Times New Roman" w:eastAsia="Times New Roman" w:hAnsi="Times New Roman" w:cs="Times New Roman"/>
          <w:sz w:val="24"/>
          <w:szCs w:val="24"/>
        </w:rPr>
        <w:t xml:space="preserve">est 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V</w:t>
      </w:r>
      <w:r w:rsidR="00313746">
        <w:rPr>
          <w:rFonts w:ascii="Times New Roman" w:eastAsia="Times New Roman" w:hAnsi="Times New Roman" w:cs="Times New Roman"/>
          <w:sz w:val="24"/>
          <w:szCs w:val="24"/>
        </w:rPr>
        <w:t>irginia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, USA.</w:t>
      </w:r>
    </w:p>
    <w:p w14:paraId="3483A52C" w14:textId="60F2515B" w:rsidR="00C768E0" w:rsidRPr="00B8244E" w:rsidRDefault="00C768E0" w:rsidP="0093323D">
      <w:pPr>
        <w:shd w:val="clear" w:color="auto" w:fill="FFFFFF"/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Babu B,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Dankers</w:t>
      </w:r>
      <w:proofErr w:type="spellEnd"/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 xml:space="preserve"> H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, Newberry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 xml:space="preserve"> 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, Baker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 xml:space="preserve"> C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, Schubert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 xml:space="preserve"> T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, Knox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 xml:space="preserve"> G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, Paret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 xml:space="preserve"> M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2014. First report of rose rosette virus associated with rose rosette disease infecting knockout roses in Florida. Plant Disease 98: 1449–1449.</w:t>
      </w:r>
    </w:p>
    <w:p w14:paraId="39645AF5" w14:textId="0317ECC6" w:rsidR="00C768E0" w:rsidRPr="00B8244E" w:rsidDel="004B6DE2" w:rsidRDefault="00C768E0" w:rsidP="0093323D">
      <w:pPr>
        <w:shd w:val="clear" w:color="auto" w:fill="FFFFFF"/>
        <w:spacing w:after="0" w:line="480" w:lineRule="auto"/>
        <w:ind w:left="720" w:hanging="720"/>
        <w:rPr>
          <w:del w:id="48" w:author="Martini,Xavier" w:date="2020-06-26T12:40:00Z"/>
          <w:rFonts w:ascii="Times New Roman" w:eastAsia="Times New Roman" w:hAnsi="Times New Roman" w:cs="Times New Roman"/>
          <w:sz w:val="24"/>
          <w:szCs w:val="24"/>
        </w:rPr>
      </w:pPr>
      <w:commentRangeStart w:id="49"/>
      <w:del w:id="50" w:author="Martini,Xavier" w:date="2020-06-26T12:40:00Z"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Babu B, Jeyaprakash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A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, </w:delText>
        </w:r>
        <w:commentRangeEnd w:id="49"/>
        <w:r w:rsidR="00686739" w:rsidRPr="00B8244E" w:rsidDel="004B6DE2">
          <w:rPr>
            <w:rStyle w:val="CommentReference"/>
          </w:rPr>
          <w:commentReference w:id="49"/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Jones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D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Schubert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TS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Baker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C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Washburn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BK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Miller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SH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Poduch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K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Knox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GW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Ochoa-Corona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FM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Paret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ML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.</w:delText>
        </w:r>
        <w:r w:rsidR="0093323D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2016. Development of a rapid, sensitive TaqMan real-time RT-PCR assay for the detection of rose rosette virus using multiple gene targets. Journal of Virological Methods 235: 41–50.</w:delText>
        </w:r>
      </w:del>
    </w:p>
    <w:p w14:paraId="5A0237E7" w14:textId="6144FF0F" w:rsidR="00C768E0" w:rsidRPr="00B8244E" w:rsidDel="004B6DE2" w:rsidRDefault="00C768E0" w:rsidP="0093323D">
      <w:pPr>
        <w:shd w:val="clear" w:color="auto" w:fill="FFFFFF"/>
        <w:spacing w:after="0" w:line="480" w:lineRule="auto"/>
        <w:ind w:left="720" w:hanging="720"/>
        <w:rPr>
          <w:del w:id="51" w:author="Martini,Xavier" w:date="2020-06-26T12:40:00Z"/>
          <w:rFonts w:ascii="Times New Roman" w:eastAsia="Times New Roman" w:hAnsi="Times New Roman" w:cs="Times New Roman"/>
          <w:sz w:val="24"/>
          <w:szCs w:val="24"/>
        </w:rPr>
      </w:pPr>
      <w:commentRangeStart w:id="52"/>
      <w:del w:id="53" w:author="Martini,Xavier" w:date="2020-06-26T12:40:00Z"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Babu B, Washburn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BK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, </w:delText>
        </w:r>
        <w:commentRangeEnd w:id="52"/>
        <w:r w:rsidR="00686739" w:rsidRPr="00B8244E" w:rsidDel="004B6DE2">
          <w:rPr>
            <w:rStyle w:val="CommentReference"/>
          </w:rPr>
          <w:commentReference w:id="52"/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Ertek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TS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Miller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SH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Riddle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CB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Knox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GW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Ochoa-Corona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FM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Olson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J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Katırcıoğlu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YZ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, Paret</w:delText>
        </w:r>
        <w:r w:rsidR="00CB169A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ML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.</w:delText>
        </w:r>
        <w:r w:rsidR="0093323D"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 xml:space="preserve"> </w:delText>
        </w:r>
        <w:r w:rsidRPr="00B8244E" w:rsidDel="004B6DE2">
          <w:rPr>
            <w:rFonts w:ascii="Times New Roman" w:eastAsia="Times New Roman" w:hAnsi="Times New Roman" w:cs="Times New Roman"/>
            <w:sz w:val="24"/>
            <w:szCs w:val="24"/>
          </w:rPr>
          <w:delText>2017. A field based detection method for rose rosette virus using isothermal probe-based reverse transcription-recombinase polymerase amplification assay. Journal of Virological Methods 247: 81–90.</w:delText>
        </w:r>
      </w:del>
    </w:p>
    <w:p w14:paraId="5FF41C6E" w14:textId="73D088E7" w:rsidR="00C768E0" w:rsidRPr="00B8244E" w:rsidRDefault="00C768E0" w:rsidP="0093323D">
      <w:pPr>
        <w:shd w:val="clear" w:color="auto" w:fill="FFFFFF"/>
        <w:spacing w:after="0"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B8244E">
        <w:rPr>
          <w:rFonts w:ascii="Times New Roman" w:hAnsi="Times New Roman" w:cs="Times New Roman"/>
          <w:sz w:val="24"/>
          <w:szCs w:val="24"/>
        </w:rPr>
        <w:t>Bauchan</w:t>
      </w:r>
      <w:proofErr w:type="spellEnd"/>
      <w:r w:rsidRPr="00B8244E">
        <w:rPr>
          <w:rFonts w:ascii="Times New Roman" w:hAnsi="Times New Roman" w:cs="Times New Roman"/>
          <w:sz w:val="24"/>
          <w:szCs w:val="24"/>
        </w:rPr>
        <w:t xml:space="preserve"> GB, Otero-</w:t>
      </w:r>
      <w:proofErr w:type="spellStart"/>
      <w:r w:rsidRPr="00B8244E">
        <w:rPr>
          <w:rFonts w:ascii="Times New Roman" w:hAnsi="Times New Roman" w:cs="Times New Roman"/>
          <w:sz w:val="24"/>
          <w:szCs w:val="24"/>
        </w:rPr>
        <w:t>Colina</w:t>
      </w:r>
      <w:proofErr w:type="spellEnd"/>
      <w:r w:rsidR="00CB169A" w:rsidRPr="00B8244E">
        <w:rPr>
          <w:rFonts w:ascii="Times New Roman" w:hAnsi="Times New Roman" w:cs="Times New Roman"/>
          <w:sz w:val="24"/>
          <w:szCs w:val="24"/>
        </w:rPr>
        <w:t xml:space="preserve"> G</w:t>
      </w:r>
      <w:r w:rsidRPr="00B8244E">
        <w:rPr>
          <w:rFonts w:ascii="Times New Roman" w:hAnsi="Times New Roman" w:cs="Times New Roman"/>
          <w:sz w:val="24"/>
          <w:szCs w:val="24"/>
        </w:rPr>
        <w:t>, Hammond</w:t>
      </w:r>
      <w:r w:rsidR="00CB169A" w:rsidRPr="00B8244E">
        <w:rPr>
          <w:rFonts w:ascii="Times New Roman" w:hAnsi="Times New Roman" w:cs="Times New Roman"/>
          <w:sz w:val="24"/>
          <w:szCs w:val="24"/>
        </w:rPr>
        <w:t xml:space="preserve"> J</w:t>
      </w:r>
      <w:r w:rsidRPr="00B8244E">
        <w:rPr>
          <w:rFonts w:ascii="Times New Roman" w:hAnsi="Times New Roman" w:cs="Times New Roman"/>
          <w:sz w:val="24"/>
          <w:szCs w:val="24"/>
        </w:rPr>
        <w:t>, Ochoa</w:t>
      </w:r>
      <w:r w:rsidR="00CB169A" w:rsidRPr="00B8244E">
        <w:rPr>
          <w:rFonts w:ascii="Times New Roman" w:hAnsi="Times New Roman" w:cs="Times New Roman"/>
          <w:sz w:val="24"/>
          <w:szCs w:val="24"/>
        </w:rPr>
        <w:t xml:space="preserve"> R</w:t>
      </w:r>
      <w:r w:rsidRPr="00B8244E">
        <w:rPr>
          <w:rFonts w:ascii="Times New Roman" w:hAnsi="Times New Roman" w:cs="Times New Roman"/>
          <w:sz w:val="24"/>
          <w:szCs w:val="24"/>
        </w:rPr>
        <w:t xml:space="preserve">. 2019. Rose rosette disease: it all started with a small mite. </w:t>
      </w:r>
      <w:r w:rsidRPr="00B8244E">
        <w:rPr>
          <w:rFonts w:ascii="Times New Roman" w:hAnsi="Times New Roman" w:cs="Times New Roman"/>
          <w:i/>
          <w:sz w:val="24"/>
          <w:szCs w:val="24"/>
        </w:rPr>
        <w:t>In</w:t>
      </w:r>
      <w:r w:rsidRPr="00B824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44E">
        <w:rPr>
          <w:rFonts w:ascii="Times New Roman" w:hAnsi="Times New Roman" w:cs="Times New Roman"/>
          <w:sz w:val="24"/>
          <w:szCs w:val="24"/>
        </w:rPr>
        <w:t>Foucher</w:t>
      </w:r>
      <w:proofErr w:type="spellEnd"/>
      <w:r w:rsidR="0019351F">
        <w:rPr>
          <w:rFonts w:ascii="Times New Roman" w:hAnsi="Times New Roman" w:cs="Times New Roman"/>
          <w:sz w:val="24"/>
          <w:szCs w:val="24"/>
        </w:rPr>
        <w:t xml:space="preserve"> F</w:t>
      </w:r>
      <w:r w:rsidRPr="00B8244E">
        <w:rPr>
          <w:rFonts w:ascii="Times New Roman" w:hAnsi="Times New Roman" w:cs="Times New Roman"/>
          <w:sz w:val="24"/>
          <w:szCs w:val="24"/>
        </w:rPr>
        <w:t xml:space="preserve"> </w:t>
      </w:r>
      <w:r w:rsidR="0019351F">
        <w:rPr>
          <w:rFonts w:ascii="Times New Roman" w:hAnsi="Times New Roman" w:cs="Times New Roman"/>
          <w:sz w:val="24"/>
          <w:szCs w:val="24"/>
        </w:rPr>
        <w:t>[</w:t>
      </w:r>
      <w:r w:rsidRPr="00B8244E">
        <w:rPr>
          <w:rFonts w:ascii="Times New Roman" w:hAnsi="Times New Roman" w:cs="Times New Roman"/>
          <w:sz w:val="24"/>
          <w:szCs w:val="24"/>
        </w:rPr>
        <w:t>ed.</w:t>
      </w:r>
      <w:r w:rsidR="0019351F">
        <w:rPr>
          <w:rFonts w:ascii="Times New Roman" w:hAnsi="Times New Roman" w:cs="Times New Roman"/>
          <w:sz w:val="24"/>
          <w:szCs w:val="24"/>
        </w:rPr>
        <w:t>]</w:t>
      </w:r>
      <w:r w:rsidRPr="00B8244E">
        <w:rPr>
          <w:rFonts w:ascii="Times New Roman" w:hAnsi="Times New Roman" w:cs="Times New Roman"/>
          <w:sz w:val="24"/>
          <w:szCs w:val="24"/>
        </w:rPr>
        <w:t>, Proc</w:t>
      </w:r>
      <w:r w:rsidR="0019351F">
        <w:rPr>
          <w:rFonts w:ascii="Times New Roman" w:hAnsi="Times New Roman" w:cs="Times New Roman"/>
          <w:sz w:val="24"/>
          <w:szCs w:val="24"/>
        </w:rPr>
        <w:t>eedings of the</w:t>
      </w:r>
      <w:r w:rsidRPr="00B8244E">
        <w:rPr>
          <w:rFonts w:ascii="Times New Roman" w:hAnsi="Times New Roman" w:cs="Times New Roman"/>
          <w:sz w:val="24"/>
          <w:szCs w:val="24"/>
        </w:rPr>
        <w:t xml:space="preserve"> VII International Symposium on Rose Research and Cultivation. Acta </w:t>
      </w:r>
      <w:proofErr w:type="spellStart"/>
      <w:r w:rsidRPr="00B8244E">
        <w:rPr>
          <w:rFonts w:ascii="Times New Roman" w:hAnsi="Times New Roman" w:cs="Times New Roman"/>
          <w:sz w:val="24"/>
          <w:szCs w:val="24"/>
        </w:rPr>
        <w:t>Hortic</w:t>
      </w:r>
      <w:r w:rsidR="0019351F">
        <w:rPr>
          <w:rFonts w:ascii="Times New Roman" w:hAnsi="Times New Roman" w:cs="Times New Roman"/>
          <w:sz w:val="24"/>
          <w:szCs w:val="24"/>
        </w:rPr>
        <w:t>ulturae</w:t>
      </w:r>
      <w:proofErr w:type="spellEnd"/>
      <w:r w:rsidRPr="00B8244E">
        <w:rPr>
          <w:rFonts w:ascii="Times New Roman" w:hAnsi="Times New Roman" w:cs="Times New Roman"/>
          <w:sz w:val="24"/>
          <w:szCs w:val="24"/>
        </w:rPr>
        <w:t xml:space="preserve"> 1232</w:t>
      </w:r>
      <w:r w:rsidR="00C31B84" w:rsidRPr="00B8244E">
        <w:rPr>
          <w:rFonts w:ascii="Times New Roman" w:hAnsi="Times New Roman" w:cs="Times New Roman"/>
          <w:sz w:val="24"/>
          <w:szCs w:val="24"/>
        </w:rPr>
        <w:t>:</w:t>
      </w:r>
      <w:r w:rsidRPr="00B8244E">
        <w:rPr>
          <w:rFonts w:ascii="Times New Roman" w:hAnsi="Times New Roman" w:cs="Times New Roman"/>
          <w:sz w:val="24"/>
          <w:szCs w:val="24"/>
        </w:rPr>
        <w:t xml:space="preserve"> 227</w:t>
      </w:r>
      <w:r w:rsidR="0019351F">
        <w:rPr>
          <w:rFonts w:ascii="Times New Roman" w:hAnsi="Times New Roman" w:cs="Times New Roman"/>
          <w:sz w:val="24"/>
          <w:szCs w:val="24"/>
        </w:rPr>
        <w:t>–</w:t>
      </w:r>
      <w:r w:rsidRPr="00B8244E">
        <w:rPr>
          <w:rFonts w:ascii="Times New Roman" w:hAnsi="Times New Roman" w:cs="Times New Roman"/>
          <w:sz w:val="24"/>
          <w:szCs w:val="24"/>
        </w:rPr>
        <w:t>232.</w:t>
      </w:r>
    </w:p>
    <w:p w14:paraId="32F38C37" w14:textId="4775A778" w:rsidR="00C768E0" w:rsidRPr="00B8244E" w:rsidRDefault="00C768E0" w:rsidP="0093323D">
      <w:pPr>
        <w:shd w:val="clear" w:color="auto" w:fill="FFFFFF"/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lastRenderedPageBreak/>
        <w:t>Monfreda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R,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Nuzzaci</w:t>
      </w:r>
      <w:proofErr w:type="spellEnd"/>
      <w:r w:rsidR="00CB169A" w:rsidRPr="00B8244E">
        <w:rPr>
          <w:rFonts w:ascii="Times New Roman" w:eastAsia="Times New Roman" w:hAnsi="Times New Roman" w:cs="Times New Roman"/>
          <w:sz w:val="24"/>
          <w:szCs w:val="24"/>
        </w:rPr>
        <w:t xml:space="preserve"> G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, De Lillo</w:t>
      </w:r>
      <w:r w:rsidR="00CB169A" w:rsidRPr="00B8244E">
        <w:rPr>
          <w:rFonts w:ascii="Times New Roman" w:eastAsia="Times New Roman" w:hAnsi="Times New Roman" w:cs="Times New Roman"/>
          <w:sz w:val="24"/>
          <w:szCs w:val="24"/>
        </w:rPr>
        <w:t xml:space="preserve"> 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2007. Detection, extraction, and collection of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eriophyoid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mites.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Zootaxa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1662: 35–43.</w:t>
      </w:r>
    </w:p>
    <w:p w14:paraId="4456F52B" w14:textId="41900F9E" w:rsidR="00C768E0" w:rsidRPr="00B8244E" w:rsidRDefault="00C768E0" w:rsidP="0093323D">
      <w:pPr>
        <w:shd w:val="clear" w:color="auto" w:fill="FFFFFF"/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t>Oldfield GN.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1996. Diversity and host plant specificity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, pp. 299</w:t>
      </w:r>
      <w:r w:rsidR="0082740C">
        <w:rPr>
          <w:rFonts w:ascii="Times New Roman" w:eastAsia="Times New Roman" w:hAnsi="Times New Roman" w:cs="Times New Roman"/>
          <w:sz w:val="24"/>
          <w:szCs w:val="24"/>
        </w:rPr>
        <w:t>–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216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In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Helle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W, Lundquist EE,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Sabelis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MW, Bruin J </w:t>
      </w:r>
      <w:r w:rsidR="0082740C">
        <w:rPr>
          <w:rFonts w:ascii="Times New Roman" w:eastAsia="Times New Roman" w:hAnsi="Times New Roman" w:cs="Times New Roman"/>
          <w:sz w:val="24"/>
          <w:szCs w:val="24"/>
        </w:rPr>
        <w:t>[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eds.</w:t>
      </w:r>
      <w:r w:rsidR="0082740C">
        <w:rPr>
          <w:rFonts w:ascii="Times New Roman" w:eastAsia="Times New Roman" w:hAnsi="Times New Roman" w:cs="Times New Roman"/>
          <w:sz w:val="24"/>
          <w:szCs w:val="24"/>
        </w:rPr>
        <w:t>]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Eriophyoid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Mites. Their Biology, Natural Enemies, and Control, World Crop Pests. Elsevier</w:t>
      </w:r>
      <w:r w:rsidR="00C31B84" w:rsidRPr="00B8244E">
        <w:rPr>
          <w:rFonts w:ascii="Times New Roman" w:eastAsia="Times New Roman" w:hAnsi="Times New Roman" w:cs="Times New Roman"/>
          <w:sz w:val="24"/>
          <w:szCs w:val="24"/>
        </w:rPr>
        <w:t>, Amsterdam, Netherlands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084EA2" w14:textId="639FD553" w:rsidR="00C768E0" w:rsidRPr="00B8244E" w:rsidRDefault="00C768E0" w:rsidP="0093323D">
      <w:pPr>
        <w:shd w:val="clear" w:color="auto" w:fill="FFFFFF"/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Otero-Colina G, Ochoa</w:t>
      </w:r>
      <w:r w:rsidR="00CB169A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R</w:t>
      </w: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,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Amrine</w:t>
      </w:r>
      <w:proofErr w:type="spellEnd"/>
      <w:r w:rsidR="00CB169A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JW</w:t>
      </w: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, Hammond</w:t>
      </w:r>
      <w:r w:rsidR="00CB169A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J</w:t>
      </w: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, Jordan</w:t>
      </w:r>
      <w:r w:rsidR="00CB169A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R</w:t>
      </w: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,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Bauchan</w:t>
      </w:r>
      <w:proofErr w:type="spellEnd"/>
      <w:r w:rsidR="00CB169A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GR</w:t>
      </w: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>.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  <w:lang w:val="es-419"/>
        </w:rPr>
        <w:t xml:space="preserve">2018.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Eriophyoid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mites found on healthy and rose rosette diseased roses in the United States. Journal of Environmental Horticulture 36: 146–153.</w:t>
      </w:r>
    </w:p>
    <w:p w14:paraId="74BD78C9" w14:textId="05C7BFC0" w:rsidR="00C768E0" w:rsidRPr="00B8244E" w:rsidRDefault="00C768E0" w:rsidP="0093323D">
      <w:pPr>
        <w:shd w:val="clear" w:color="auto" w:fill="FFFFFF"/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Skoracka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A, Smith</w:t>
      </w:r>
      <w:r w:rsidR="00CB169A" w:rsidRPr="00B8244E">
        <w:rPr>
          <w:rFonts w:ascii="Times New Roman" w:eastAsia="Times New Roman" w:hAnsi="Times New Roman" w:cs="Times New Roman"/>
          <w:sz w:val="24"/>
          <w:szCs w:val="24"/>
        </w:rPr>
        <w:t xml:space="preserve"> L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, Oldfield</w:t>
      </w:r>
      <w:r w:rsidR="00CB169A" w:rsidRPr="00B8244E">
        <w:rPr>
          <w:rFonts w:ascii="Times New Roman" w:eastAsia="Times New Roman" w:hAnsi="Times New Roman" w:cs="Times New Roman"/>
          <w:sz w:val="24"/>
          <w:szCs w:val="24"/>
        </w:rPr>
        <w:t xml:space="preserve"> G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Cristofaro</w:t>
      </w:r>
      <w:proofErr w:type="spellEnd"/>
      <w:r w:rsidR="00CB169A" w:rsidRPr="00B8244E">
        <w:rPr>
          <w:rFonts w:ascii="Times New Roman" w:eastAsia="Times New Roman" w:hAnsi="Times New Roman" w:cs="Times New Roman"/>
          <w:sz w:val="24"/>
          <w:szCs w:val="24"/>
        </w:rPr>
        <w:t xml:space="preserve"> M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Amrine</w:t>
      </w:r>
      <w:proofErr w:type="spellEnd"/>
      <w:r w:rsidR="00CB169A" w:rsidRPr="00B8244E">
        <w:rPr>
          <w:rFonts w:ascii="Times New Roman" w:eastAsia="Times New Roman" w:hAnsi="Times New Roman" w:cs="Times New Roman"/>
          <w:sz w:val="24"/>
          <w:szCs w:val="24"/>
        </w:rPr>
        <w:t xml:space="preserve"> JW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.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2009. Host-plant specificity and specialization in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eriophyoid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mites and their importance for the use of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eriophyoid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mites as biocontrol agents of weeds. Experimental and Applied Acarology 51: 93–113.</w:t>
      </w:r>
    </w:p>
    <w:p w14:paraId="419871EB" w14:textId="77777777" w:rsidR="0093323D" w:rsidRPr="00B8244E" w:rsidRDefault="0093323D" w:rsidP="0093323D">
      <w:pPr>
        <w:shd w:val="clear" w:color="auto" w:fill="FFFFFF"/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</w:rPr>
      </w:pPr>
    </w:p>
    <w:p w14:paraId="3A3B841D" w14:textId="77777777" w:rsidR="00CB169A" w:rsidRPr="00B8244E" w:rsidRDefault="00CB169A" w:rsidP="00784CB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B8244E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D13177C" w14:textId="4D11AD8B" w:rsidR="00CB169A" w:rsidRPr="00B8244E" w:rsidRDefault="00CB169A" w:rsidP="00784CB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B8244E">
        <w:rPr>
          <w:rFonts w:ascii="Times New Roman" w:hAnsi="Times New Roman" w:cs="Times New Roman"/>
          <w:b/>
          <w:sz w:val="24"/>
          <w:szCs w:val="24"/>
        </w:rPr>
        <w:lastRenderedPageBreak/>
        <w:t>Figure Caption</w:t>
      </w:r>
    </w:p>
    <w:p w14:paraId="3FFB471E" w14:textId="77777777" w:rsidR="00784CB6" w:rsidRPr="00B8244E" w:rsidRDefault="00784CB6" w:rsidP="00784CB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452B672" w14:textId="1BE7D2F8" w:rsidR="00E92F76" w:rsidRPr="00B8244E" w:rsidRDefault="00E92F76" w:rsidP="00784CB6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>Fig. 1</w:t>
      </w:r>
      <w:r w:rsidR="00784CB6"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(A) </w:t>
      </w:r>
      <w:r w:rsidRPr="00B8244E">
        <w:rPr>
          <w:rFonts w:ascii="Times New Roman" w:eastAsia="Times New Roman" w:hAnsi="Times New Roman" w:cs="Times New Roman"/>
          <w:i/>
          <w:sz w:val="24"/>
          <w:szCs w:val="24"/>
        </w:rPr>
        <w:t>Phyllocoptes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Keifer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C721C6" w:rsidRPr="00B8244E">
        <w:rPr>
          <w:rFonts w:ascii="Times New Roman" w:eastAsia="Times New Roman" w:hAnsi="Times New Roman" w:cs="Times New Roman"/>
          <w:sz w:val="24"/>
          <w:szCs w:val="24"/>
        </w:rPr>
        <w:t>f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emale) from Leon County, Florida</w:t>
      </w:r>
      <w:r w:rsidR="00C721C6">
        <w:rPr>
          <w:rFonts w:ascii="Times New Roman" w:eastAsia="Times New Roman" w:hAnsi="Times New Roman" w:cs="Times New Roman"/>
          <w:sz w:val="24"/>
          <w:szCs w:val="24"/>
        </w:rPr>
        <w:t>, USA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C721C6" w:rsidRPr="00B8244E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ody (scale</w:t>
      </w:r>
      <w:r w:rsidR="00C721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bar = 100 µm); (B) </w:t>
      </w:r>
      <w:r w:rsidR="00C721C6" w:rsidRPr="00B8244E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nlargement of </w:t>
      </w:r>
      <w:r w:rsidRPr="00B8244E">
        <w:rPr>
          <w:rFonts w:ascii="Times New Roman" w:eastAsia="Times New Roman" w:hAnsi="Times New Roman" w:cs="Times New Roman"/>
          <w:i/>
          <w:sz w:val="24"/>
          <w:szCs w:val="24"/>
        </w:rPr>
        <w:t>P.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prodorsal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shield to show detail (scale</w:t>
      </w:r>
      <w:r w:rsidR="00C721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bar = 20 µm)</w:t>
      </w:r>
      <w:r w:rsidR="00C721C6">
        <w:rPr>
          <w:rFonts w:ascii="Times New Roman" w:eastAsia="Times New Roman" w:hAnsi="Times New Roman" w:cs="Times New Roman"/>
          <w:sz w:val="24"/>
          <w:szCs w:val="24"/>
        </w:rPr>
        <w:t>;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(C) symptoms of rose rosette disease: witches’ broom</w:t>
      </w:r>
      <w:r w:rsidR="00C721C6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and (D) excessive thorn proliferation.</w:t>
      </w:r>
    </w:p>
    <w:p w14:paraId="7078BF18" w14:textId="77777777" w:rsidR="00CB169A" w:rsidRPr="00B8244E" w:rsidRDefault="00CB169A" w:rsidP="0093323D">
      <w:pPr>
        <w:pStyle w:val="Default"/>
        <w:spacing w:line="480" w:lineRule="auto"/>
        <w:rPr>
          <w:rFonts w:ascii="Times New Roman" w:hAnsi="Times New Roman" w:cs="Times New Roman"/>
          <w:bCs/>
          <w:color w:val="auto"/>
        </w:rPr>
      </w:pPr>
    </w:p>
    <w:p w14:paraId="7534F291" w14:textId="3057A97E" w:rsidR="00CB169A" w:rsidRPr="00B8244E" w:rsidRDefault="00CB169A" w:rsidP="00784CB6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Fig. </w:t>
      </w:r>
      <w:r w:rsidR="00E92F76"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="00784CB6"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Presence of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Phyllocoptes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in Leon County, Florida</w:t>
      </w:r>
      <w:r w:rsidR="00C721C6">
        <w:rPr>
          <w:rFonts w:ascii="Times New Roman" w:eastAsia="Times New Roman" w:hAnsi="Times New Roman" w:cs="Times New Roman"/>
          <w:sz w:val="24"/>
          <w:szCs w:val="24"/>
        </w:rPr>
        <w:t>, USA,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in (A) Feb 2019 and (B) Jul 2019. Orange dots indicate sites sampled </w:t>
      </w:r>
      <w:r w:rsidR="00C721C6">
        <w:rPr>
          <w:rFonts w:ascii="Times New Roman" w:eastAsia="Times New Roman" w:hAnsi="Times New Roman" w:cs="Times New Roman"/>
          <w:sz w:val="24"/>
          <w:szCs w:val="24"/>
        </w:rPr>
        <w:t>that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had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927725" w:rsidRPr="00B8244E">
        <w:rPr>
          <w:rFonts w:ascii="Times New Roman" w:eastAsia="Times New Roman" w:hAnsi="Times New Roman" w:cs="Times New Roman"/>
          <w:sz w:val="24"/>
          <w:szCs w:val="24"/>
        </w:rPr>
        <w:t xml:space="preserve">Gray </w:t>
      </w:r>
      <w:r w:rsidR="009E26CB" w:rsidRPr="00B8244E">
        <w:rPr>
          <w:rFonts w:ascii="Times New Roman" w:eastAsia="Times New Roman" w:hAnsi="Times New Roman" w:cs="Times New Roman"/>
          <w:sz w:val="24"/>
          <w:szCs w:val="24"/>
        </w:rPr>
        <w:t>dots</w:t>
      </w:r>
      <w:r w:rsidR="00927725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indicate surveyed areas where no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were found. (C) Average number of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per rose sample. Samples were taken from sites in Leon County, Florida</w:t>
      </w:r>
      <w:r w:rsidR="00C721C6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r w:rsidR="00C721C6">
        <w:rPr>
          <w:rFonts w:ascii="Times New Roman" w:eastAsia="Times New Roman" w:hAnsi="Times New Roman" w:cs="Times New Roman"/>
          <w:sz w:val="24"/>
          <w:szCs w:val="24"/>
        </w:rPr>
        <w:t xml:space="preserve">14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Feb and </w:t>
      </w:r>
      <w:r w:rsidR="00C721C6">
        <w:rPr>
          <w:rFonts w:ascii="Times New Roman" w:eastAsia="Times New Roman" w:hAnsi="Times New Roman" w:cs="Times New Roman"/>
          <w:sz w:val="24"/>
          <w:szCs w:val="24"/>
        </w:rPr>
        <w:t xml:space="preserve">16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Jul 2019. Asterisks represent significant differences as calculated by pairwise </w:t>
      </w:r>
      <w:r w:rsidRPr="00C721C6">
        <w:rPr>
          <w:rFonts w:ascii="Times New Roman" w:eastAsia="Times New Roman" w:hAnsi="Times New Roman" w:cs="Times New Roman"/>
          <w:i/>
          <w:sz w:val="24"/>
          <w:szCs w:val="24"/>
        </w:rPr>
        <w:t>t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-tests of the 5 sites tested for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="0093323D"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during both mo. </w:t>
      </w:r>
      <w:r w:rsidRPr="00C721C6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-value &lt; 0.001.</w:t>
      </w:r>
    </w:p>
    <w:p w14:paraId="443D3022" w14:textId="5CD01C76" w:rsidR="00CB169A" w:rsidRPr="00B8244E" w:rsidRDefault="00CB169A" w:rsidP="00784CB6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6205BD" w14:textId="403A05F0" w:rsidR="00784CB6" w:rsidRPr="00B8244E" w:rsidRDefault="00784CB6">
      <w:pPr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BB3DD12" w14:textId="324D1AD7" w:rsidR="00FF15BC" w:rsidRDefault="000E1413" w:rsidP="00784CB6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413">
        <w:rPr>
          <w:noProof/>
        </w:rPr>
        <w:lastRenderedPageBreak/>
        <w:drawing>
          <wp:inline distT="0" distB="0" distL="0" distR="0" wp14:anchorId="0EAAB230" wp14:editId="6D8607CE">
            <wp:extent cx="5943600" cy="63163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10069" w14:textId="77777777" w:rsidR="00C721C6" w:rsidRPr="00B8244E" w:rsidRDefault="00C721C6" w:rsidP="00784CB6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B3B990" w14:textId="5C1F637C" w:rsidR="00C721C6" w:rsidRDefault="00C721C6" w:rsidP="00C721C6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commentRangeStart w:id="54"/>
      <w:r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>Fig. 1.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commentRangeEnd w:id="54"/>
      <w:r w:rsidR="00125403">
        <w:rPr>
          <w:rStyle w:val="CommentReference"/>
        </w:rPr>
        <w:commentReference w:id="54"/>
      </w:r>
      <w:ins w:id="55" w:author="Martini,Xavier" w:date="2020-06-26T13:01:00Z">
        <w:r w:rsidR="000E1413" w:rsidRPr="00B8244E">
          <w:rPr>
            <w:rFonts w:ascii="Times New Roman" w:eastAsia="Times New Roman" w:hAnsi="Times New Roman" w:cs="Times New Roman"/>
            <w:sz w:val="24"/>
            <w:szCs w:val="24"/>
          </w:rPr>
          <w:t>(</w:t>
        </w:r>
        <w:r w:rsidR="000E1413">
          <w:rPr>
            <w:rFonts w:ascii="Times New Roman" w:eastAsia="Times New Roman" w:hAnsi="Times New Roman" w:cs="Times New Roman"/>
            <w:sz w:val="24"/>
            <w:szCs w:val="24"/>
          </w:rPr>
          <w:t>A</w:t>
        </w:r>
        <w:r w:rsidR="000E1413" w:rsidRPr="00B8244E">
          <w:rPr>
            <w:rFonts w:ascii="Times New Roman" w:eastAsia="Times New Roman" w:hAnsi="Times New Roman" w:cs="Times New Roman"/>
            <w:sz w:val="24"/>
            <w:szCs w:val="24"/>
          </w:rPr>
          <w:t>) symptoms of rose rosette disease: witches’ broom</w:t>
        </w:r>
        <w:r w:rsidR="000E1413">
          <w:rPr>
            <w:rFonts w:ascii="Times New Roman" w:eastAsia="Times New Roman" w:hAnsi="Times New Roman" w:cs="Times New Roman"/>
            <w:sz w:val="24"/>
            <w:szCs w:val="24"/>
          </w:rPr>
          <w:t>,</w:t>
        </w:r>
        <w:r w:rsidR="000E1413" w:rsidRPr="00B8244E">
          <w:rPr>
            <w:rFonts w:ascii="Times New Roman" w:eastAsia="Times New Roman" w:hAnsi="Times New Roman" w:cs="Times New Roman"/>
            <w:sz w:val="24"/>
            <w:szCs w:val="24"/>
          </w:rPr>
          <w:t xml:space="preserve"> and (</w:t>
        </w:r>
        <w:r w:rsidR="000E1413">
          <w:rPr>
            <w:rFonts w:ascii="Times New Roman" w:eastAsia="Times New Roman" w:hAnsi="Times New Roman" w:cs="Times New Roman"/>
            <w:sz w:val="24"/>
            <w:szCs w:val="24"/>
          </w:rPr>
          <w:t>B</w:t>
        </w:r>
        <w:r w:rsidR="000E1413" w:rsidRPr="00B8244E">
          <w:rPr>
            <w:rFonts w:ascii="Times New Roman" w:eastAsia="Times New Roman" w:hAnsi="Times New Roman" w:cs="Times New Roman"/>
            <w:sz w:val="24"/>
            <w:szCs w:val="24"/>
          </w:rPr>
          <w:t>) excessive thorn proliferation</w:t>
        </w:r>
        <w:r w:rsidR="000E1413">
          <w:rPr>
            <w:rFonts w:ascii="Times New Roman" w:eastAsia="Times New Roman" w:hAnsi="Times New Roman" w:cs="Times New Roman"/>
            <w:sz w:val="24"/>
            <w:szCs w:val="24"/>
          </w:rPr>
          <w:t>;</w:t>
        </w:r>
        <w:r w:rsidR="000E1413" w:rsidRPr="00B8244E"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ins>
      <w:r w:rsidRPr="00B8244E">
        <w:rPr>
          <w:rFonts w:ascii="Times New Roman" w:eastAsia="Times New Roman" w:hAnsi="Times New Roman" w:cs="Times New Roman"/>
          <w:sz w:val="24"/>
          <w:szCs w:val="24"/>
        </w:rPr>
        <w:t>(</w:t>
      </w:r>
      <w:del w:id="56" w:author="Martini,Xavier" w:date="2020-06-26T13:01:00Z">
        <w:r w:rsidRPr="00B8244E" w:rsidDel="000E1413">
          <w:rPr>
            <w:rFonts w:ascii="Times New Roman" w:eastAsia="Times New Roman" w:hAnsi="Times New Roman" w:cs="Times New Roman"/>
            <w:sz w:val="24"/>
            <w:szCs w:val="24"/>
          </w:rPr>
          <w:delText>A</w:delText>
        </w:r>
      </w:del>
      <w:ins w:id="57" w:author="Martini,Xavier" w:date="2020-06-26T13:01:00Z">
        <w:r w:rsidR="000E1413">
          <w:rPr>
            <w:rFonts w:ascii="Times New Roman" w:eastAsia="Times New Roman" w:hAnsi="Times New Roman" w:cs="Times New Roman"/>
            <w:sz w:val="24"/>
            <w:szCs w:val="24"/>
          </w:rPr>
          <w:t>C</w:t>
        </w:r>
      </w:ins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B8244E">
        <w:rPr>
          <w:rFonts w:ascii="Times New Roman" w:eastAsia="Times New Roman" w:hAnsi="Times New Roman" w:cs="Times New Roman"/>
          <w:i/>
          <w:sz w:val="24"/>
          <w:szCs w:val="24"/>
        </w:rPr>
        <w:t>Phyllocoptes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Keifer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(female) from Leon County, Florida</w:t>
      </w:r>
      <w:r>
        <w:rPr>
          <w:rFonts w:ascii="Times New Roman" w:eastAsia="Times New Roman" w:hAnsi="Times New Roman" w:cs="Times New Roman"/>
          <w:sz w:val="24"/>
          <w:szCs w:val="24"/>
        </w:rPr>
        <w:t>, USA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: body (scale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bar = 100 µm); (</w:t>
      </w:r>
      <w:del w:id="58" w:author="Martini,Xavier" w:date="2020-06-26T13:01:00Z">
        <w:r w:rsidRPr="00B8244E" w:rsidDel="000E1413">
          <w:rPr>
            <w:rFonts w:ascii="Times New Roman" w:eastAsia="Times New Roman" w:hAnsi="Times New Roman" w:cs="Times New Roman"/>
            <w:sz w:val="24"/>
            <w:szCs w:val="24"/>
          </w:rPr>
          <w:delText>B</w:delText>
        </w:r>
      </w:del>
      <w:ins w:id="59" w:author="Martini,Xavier" w:date="2020-06-26T13:01:00Z">
        <w:r w:rsidR="000E1413">
          <w:rPr>
            <w:rFonts w:ascii="Times New Roman" w:eastAsia="Times New Roman" w:hAnsi="Times New Roman" w:cs="Times New Roman"/>
            <w:sz w:val="24"/>
            <w:szCs w:val="24"/>
          </w:rPr>
          <w:t>D</w:t>
        </w:r>
      </w:ins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) enlargement of </w:t>
      </w:r>
      <w:r w:rsidRPr="00B8244E">
        <w:rPr>
          <w:rFonts w:ascii="Times New Roman" w:eastAsia="Times New Roman" w:hAnsi="Times New Roman" w:cs="Times New Roman"/>
          <w:i/>
          <w:sz w:val="24"/>
          <w:szCs w:val="24"/>
        </w:rPr>
        <w:t>P.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8244E">
        <w:rPr>
          <w:rFonts w:ascii="Times New Roman" w:eastAsia="Times New Roman" w:hAnsi="Times New Roman" w:cs="Times New Roman"/>
          <w:sz w:val="24"/>
          <w:szCs w:val="24"/>
        </w:rPr>
        <w:t>prodorsal</w:t>
      </w:r>
      <w:proofErr w:type="spellEnd"/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shield to show detail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lastRenderedPageBreak/>
        <w:t>(scale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bar = 20 µm)</w:t>
      </w:r>
      <w:ins w:id="60" w:author="Martini,Xavier" w:date="2020-06-26T13:01:00Z">
        <w:r w:rsidR="000E1413">
          <w:rPr>
            <w:rFonts w:ascii="Times New Roman" w:eastAsia="Times New Roman" w:hAnsi="Times New Roman" w:cs="Times New Roman"/>
            <w:sz w:val="24"/>
            <w:szCs w:val="24"/>
          </w:rPr>
          <w:t>.</w:t>
        </w:r>
      </w:ins>
      <w:del w:id="61" w:author="Martini,Xavier" w:date="2020-06-26T13:01:00Z">
        <w:r w:rsidDel="000E1413">
          <w:rPr>
            <w:rFonts w:ascii="Times New Roman" w:eastAsia="Times New Roman" w:hAnsi="Times New Roman" w:cs="Times New Roman"/>
            <w:sz w:val="24"/>
            <w:szCs w:val="24"/>
          </w:rPr>
          <w:delText>;</w:delText>
        </w:r>
      </w:del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del w:id="62" w:author="Martini,Xavier" w:date="2020-06-26T13:01:00Z">
        <w:r w:rsidRPr="00B8244E" w:rsidDel="000E1413">
          <w:rPr>
            <w:rFonts w:ascii="Times New Roman" w:eastAsia="Times New Roman" w:hAnsi="Times New Roman" w:cs="Times New Roman"/>
            <w:sz w:val="24"/>
            <w:szCs w:val="24"/>
          </w:rPr>
          <w:delText>(C) symptoms of rose rosette disease: witches’ broom</w:delText>
        </w:r>
        <w:r w:rsidDel="000E1413">
          <w:rPr>
            <w:rFonts w:ascii="Times New Roman" w:eastAsia="Times New Roman" w:hAnsi="Times New Roman" w:cs="Times New Roman"/>
            <w:sz w:val="24"/>
            <w:szCs w:val="24"/>
          </w:rPr>
          <w:delText>,</w:delText>
        </w:r>
        <w:r w:rsidRPr="00B8244E" w:rsidDel="000E1413">
          <w:rPr>
            <w:rFonts w:ascii="Times New Roman" w:eastAsia="Times New Roman" w:hAnsi="Times New Roman" w:cs="Times New Roman"/>
            <w:sz w:val="24"/>
            <w:szCs w:val="24"/>
          </w:rPr>
          <w:delText xml:space="preserve"> and (D) excessive thorn proliferation.</w:delText>
        </w:r>
      </w:del>
    </w:p>
    <w:p w14:paraId="2C5077C3" w14:textId="56808B54" w:rsidR="00C721C6" w:rsidRDefault="00C721C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EB48A50" w14:textId="77777777" w:rsidR="00E92F76" w:rsidRDefault="00E92F76" w:rsidP="00784CB6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44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DB4747" wp14:editId="4895CA67">
            <wp:extent cx="6134100" cy="6153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s+mite.t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453" cy="61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271F" w14:textId="77777777" w:rsidR="00C721C6" w:rsidRPr="00B8244E" w:rsidRDefault="00C721C6" w:rsidP="00784CB6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58949C" w14:textId="1840EC22" w:rsidR="003B74F2" w:rsidRPr="00B8244E" w:rsidRDefault="00C721C6" w:rsidP="00C721C6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commentRangeStart w:id="63"/>
      <w:commentRangeStart w:id="64"/>
      <w:r w:rsidRPr="00B8244E">
        <w:rPr>
          <w:rFonts w:ascii="Times New Roman" w:eastAsia="Times New Roman" w:hAnsi="Times New Roman" w:cs="Times New Roman"/>
          <w:b/>
          <w:bCs/>
          <w:sz w:val="24"/>
          <w:szCs w:val="24"/>
        </w:rPr>
        <w:t>Fig. 2.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commentRangeEnd w:id="63"/>
      <w:r w:rsidR="00C914B6">
        <w:rPr>
          <w:rStyle w:val="CommentReference"/>
        </w:rPr>
        <w:commentReference w:id="63"/>
      </w:r>
      <w:commentRangeEnd w:id="64"/>
      <w:r w:rsidR="00D47B96">
        <w:rPr>
          <w:rStyle w:val="CommentReference"/>
        </w:rPr>
        <w:commentReference w:id="64"/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Presence of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Phyllocoptes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in Leon County, Florida</w:t>
      </w:r>
      <w:r>
        <w:rPr>
          <w:rFonts w:ascii="Times New Roman" w:eastAsia="Times New Roman" w:hAnsi="Times New Roman" w:cs="Times New Roman"/>
          <w:sz w:val="24"/>
          <w:szCs w:val="24"/>
        </w:rPr>
        <w:t>, USA,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in (A) Feb 2019 and (B) Jul 2019. Orange dots indicate sites sampled </w:t>
      </w:r>
      <w:r>
        <w:rPr>
          <w:rFonts w:ascii="Times New Roman" w:eastAsia="Times New Roman" w:hAnsi="Times New Roman" w:cs="Times New Roman"/>
          <w:sz w:val="24"/>
          <w:szCs w:val="24"/>
        </w:rPr>
        <w:t>that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had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. Gray dots indicate surveyed areas where no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were found. (C) Average number of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per rose sample. Samples were taken from sites in Leon County, Florida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14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Feb and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16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Jul 2019. 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Asterisks represent significant differences as calculated by pairwise </w:t>
      </w:r>
      <w:r w:rsidRPr="00C721C6">
        <w:rPr>
          <w:rFonts w:ascii="Times New Roman" w:eastAsia="Times New Roman" w:hAnsi="Times New Roman" w:cs="Times New Roman"/>
          <w:i/>
          <w:sz w:val="24"/>
          <w:szCs w:val="24"/>
        </w:rPr>
        <w:t>t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-tests of the 5 sites tested for </w:t>
      </w:r>
      <w:r w:rsidRPr="00B8244E">
        <w:rPr>
          <w:rFonts w:ascii="Times New Roman" w:eastAsia="Times New Roman" w:hAnsi="Times New Roman" w:cs="Times New Roman"/>
          <w:i/>
          <w:iCs/>
          <w:sz w:val="24"/>
          <w:szCs w:val="24"/>
        </w:rPr>
        <w:t>P. fructiphilus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 xml:space="preserve"> during both mo. </w:t>
      </w:r>
      <w:r w:rsidRPr="00C721C6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Pr="00B8244E">
        <w:rPr>
          <w:rFonts w:ascii="Times New Roman" w:eastAsia="Times New Roman" w:hAnsi="Times New Roman" w:cs="Times New Roman"/>
          <w:sz w:val="24"/>
          <w:szCs w:val="24"/>
        </w:rPr>
        <w:t>-value &lt; 0.001.</w:t>
      </w:r>
    </w:p>
    <w:sectPr w:rsidR="003B74F2" w:rsidRPr="00B8244E" w:rsidSect="00C768E0">
      <w:footerReference w:type="default" r:id="rId16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Pam Howell" w:date="2020-06-25T23:36:00Z" w:initials="PH">
    <w:p w14:paraId="1D70189F" w14:textId="5D19B01B" w:rsidR="00027E49" w:rsidRDefault="00027E49">
      <w:pPr>
        <w:pStyle w:val="CommentText"/>
      </w:pPr>
      <w:r>
        <w:rPr>
          <w:rStyle w:val="CommentReference"/>
        </w:rPr>
        <w:annotationRef/>
      </w:r>
      <w:r>
        <w:t>Include brand, city, state</w:t>
      </w:r>
    </w:p>
  </w:comment>
  <w:comment w:id="2" w:author="Fife,Austin N" w:date="2020-06-26T13:28:00Z" w:initials="FN">
    <w:p w14:paraId="1505E5A2" w14:textId="1C7C235C" w:rsidR="008455A3" w:rsidRDefault="008455A3">
      <w:pPr>
        <w:pStyle w:val="CommentText"/>
      </w:pPr>
      <w:r>
        <w:rPr>
          <w:rStyle w:val="CommentReference"/>
        </w:rPr>
        <w:annotationRef/>
      </w:r>
      <w:r>
        <w:t>They happened to be Ziploc brand, but a generic would work fine as well.</w:t>
      </w:r>
    </w:p>
  </w:comment>
  <w:comment w:id="12" w:author="Pam Howell" w:date="2020-06-25T23:37:00Z" w:initials="PH">
    <w:p w14:paraId="0780C46E" w14:textId="538705E0" w:rsidR="00027E49" w:rsidRDefault="00027E49">
      <w:pPr>
        <w:pStyle w:val="CommentText"/>
      </w:pPr>
      <w:r>
        <w:rPr>
          <w:rStyle w:val="CommentReference"/>
        </w:rPr>
        <w:annotationRef/>
      </w:r>
      <w:r>
        <w:t xml:space="preserve">Do you mean dishwasher detergent to be used in a dishwashing machine, or rather dishwashing detergent such as </w:t>
      </w:r>
      <w:r w:rsidR="001A00BA">
        <w:t>Dawn?</w:t>
      </w:r>
    </w:p>
  </w:comment>
  <w:comment w:id="13" w:author="Fife,Austin N" w:date="2020-06-26T13:27:00Z" w:initials="FN">
    <w:p w14:paraId="431ED052" w14:textId="187D03FA" w:rsidR="008455A3" w:rsidRDefault="008455A3">
      <w:pPr>
        <w:pStyle w:val="CommentText"/>
      </w:pPr>
      <w:r>
        <w:rPr>
          <w:rStyle w:val="CommentReference"/>
        </w:rPr>
        <w:annotationRef/>
      </w:r>
      <w:r>
        <w:t>It was a generic brand of Dawn-type dishwashing liquid</w:t>
      </w:r>
    </w:p>
  </w:comment>
  <w:comment w:id="20" w:author="Pam Howell" w:date="2020-06-25T23:43:00Z" w:initials="PH">
    <w:p w14:paraId="20EECFC8" w14:textId="4701B88A" w:rsidR="001A00BA" w:rsidRDefault="001A00BA">
      <w:pPr>
        <w:pStyle w:val="CommentText"/>
      </w:pPr>
      <w:r>
        <w:rPr>
          <w:rStyle w:val="CommentReference"/>
        </w:rPr>
        <w:annotationRef/>
      </w:r>
      <w:r>
        <w:t>You put a ring of nail polish around the specimen, but not over it, correct?</w:t>
      </w:r>
    </w:p>
  </w:comment>
  <w:comment w:id="21" w:author="Fife,Austin N" w:date="2020-06-26T13:28:00Z" w:initials="FN">
    <w:p w14:paraId="592B3B8D" w14:textId="4DF72BBE" w:rsidR="008455A3" w:rsidRDefault="008455A3">
      <w:pPr>
        <w:pStyle w:val="CommentText"/>
      </w:pPr>
      <w:r>
        <w:rPr>
          <w:rStyle w:val="CommentReference"/>
        </w:rPr>
        <w:annotationRef/>
      </w:r>
      <w:r>
        <w:t>Yes, thank you. Clarified.</w:t>
      </w:r>
    </w:p>
  </w:comment>
  <w:comment w:id="49" w:author="Pam Howell" w:date="2020-06-25T23:18:00Z" w:initials="PH">
    <w:p w14:paraId="01500684" w14:textId="1189A7D8" w:rsidR="00686739" w:rsidRDefault="00686739">
      <w:pPr>
        <w:pStyle w:val="CommentText"/>
      </w:pPr>
      <w:r>
        <w:rPr>
          <w:rStyle w:val="CommentReference"/>
        </w:rPr>
        <w:annotationRef/>
      </w:r>
      <w:r>
        <w:t>Not found in text; cite or delete here</w:t>
      </w:r>
    </w:p>
  </w:comment>
  <w:comment w:id="52" w:author="Pam Howell" w:date="2020-06-25T23:18:00Z" w:initials="PH">
    <w:p w14:paraId="637C670F" w14:textId="04E689FA" w:rsidR="00686739" w:rsidRDefault="00686739">
      <w:pPr>
        <w:pStyle w:val="CommentText"/>
      </w:pPr>
      <w:r>
        <w:rPr>
          <w:rStyle w:val="CommentReference"/>
        </w:rPr>
        <w:annotationRef/>
      </w:r>
      <w:r>
        <w:t>Not found in text; cite or delete here</w:t>
      </w:r>
    </w:p>
  </w:comment>
  <w:comment w:id="54" w:author="Pam Howell" w:date="2020-06-26T00:10:00Z" w:initials="PH">
    <w:p w14:paraId="7C558906" w14:textId="1CAC7047" w:rsidR="00125403" w:rsidRDefault="00125403">
      <w:pPr>
        <w:pStyle w:val="CommentText"/>
      </w:pPr>
      <w:r>
        <w:rPr>
          <w:rStyle w:val="CommentReference"/>
        </w:rPr>
        <w:annotationRef/>
      </w:r>
      <w:r>
        <w:t xml:space="preserve">Make the “A”, “B”, “C”, and “D” on the figure in Arial font. </w:t>
      </w:r>
      <w:r w:rsidR="00C914B6">
        <w:t>It’s hard to see the “C” and “D”, so you might want to make them in white so they’re more apparent.</w:t>
      </w:r>
    </w:p>
  </w:comment>
  <w:comment w:id="63" w:author="Pam Howell" w:date="2020-06-26T00:11:00Z" w:initials="PH">
    <w:p w14:paraId="1AF83F98" w14:textId="313D1F54" w:rsidR="00C914B6" w:rsidRDefault="00C914B6">
      <w:pPr>
        <w:pStyle w:val="CommentText"/>
      </w:pPr>
      <w:r>
        <w:rPr>
          <w:rStyle w:val="CommentReference"/>
        </w:rPr>
        <w:annotationRef/>
      </w:r>
      <w:r>
        <w:t>Make the “A”, “B”, and “C” on the figure in Arial font.</w:t>
      </w:r>
    </w:p>
  </w:comment>
  <w:comment w:id="64" w:author="Fife,Austin N" w:date="2020-06-26T13:44:00Z" w:initials="FN">
    <w:p w14:paraId="75F03674" w14:textId="6FF0C441" w:rsidR="00D47B96" w:rsidRDefault="00D47B96">
      <w:pPr>
        <w:pStyle w:val="CommentText"/>
      </w:pPr>
      <w:r>
        <w:rPr>
          <w:rStyle w:val="CommentReference"/>
        </w:rPr>
        <w:annotationRef/>
      </w:r>
      <w:r>
        <w:t>Done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1D70189F" w15:done="0"/>
  <w15:commentEx w15:paraId="1505E5A2" w15:paraIdParent="1D70189F" w15:done="0"/>
  <w15:commentEx w15:paraId="0780C46E" w15:done="0"/>
  <w15:commentEx w15:paraId="431ED052" w15:paraIdParent="0780C46E" w15:done="0"/>
  <w15:commentEx w15:paraId="20EECFC8" w15:done="0"/>
  <w15:commentEx w15:paraId="592B3B8D" w15:paraIdParent="20EECFC8" w15:done="0"/>
  <w15:commentEx w15:paraId="01500684" w15:done="0"/>
  <w15:commentEx w15:paraId="637C670F" w15:done="0"/>
  <w15:commentEx w15:paraId="7C558906" w15:done="0"/>
  <w15:commentEx w15:paraId="1AF83F98" w15:done="0"/>
  <w15:commentEx w15:paraId="75F03674" w15:paraIdParent="1AF83F9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A07683" w16cex:dateUtc="2020-06-26T17:28:00Z"/>
  <w16cex:commentExtensible w16cex:durableId="22A0763B" w16cex:dateUtc="2020-06-26T17:27:00Z"/>
  <w16cex:commentExtensible w16cex:durableId="22A07699" w16cex:dateUtc="2020-06-26T17:28:00Z"/>
  <w16cex:commentExtensible w16cex:durableId="22A07A38" w16cex:dateUtc="2020-06-26T17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1D70189F" w16cid:durableId="22A06B26"/>
  <w16cid:commentId w16cid:paraId="1505E5A2" w16cid:durableId="22A07683"/>
  <w16cid:commentId w16cid:paraId="0780C46E" w16cid:durableId="22A06B27"/>
  <w16cid:commentId w16cid:paraId="431ED052" w16cid:durableId="22A0763B"/>
  <w16cid:commentId w16cid:paraId="20EECFC8" w16cid:durableId="22A06B28"/>
  <w16cid:commentId w16cid:paraId="592B3B8D" w16cid:durableId="22A07699"/>
  <w16cid:commentId w16cid:paraId="01500684" w16cid:durableId="22A06B29"/>
  <w16cid:commentId w16cid:paraId="637C670F" w16cid:durableId="22A06B2A"/>
  <w16cid:commentId w16cid:paraId="7C558906" w16cid:durableId="22A06B2B"/>
  <w16cid:commentId w16cid:paraId="1AF83F98" w16cid:durableId="22A06B2C"/>
  <w16cid:commentId w16cid:paraId="75F03674" w16cid:durableId="22A07A3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7BE28C" w14:textId="77777777" w:rsidR="0012278D" w:rsidRDefault="0012278D" w:rsidP="004C0B38">
      <w:pPr>
        <w:spacing w:after="0" w:line="240" w:lineRule="auto"/>
      </w:pPr>
      <w:r>
        <w:separator/>
      </w:r>
    </w:p>
  </w:endnote>
  <w:endnote w:type="continuationSeparator" w:id="0">
    <w:p w14:paraId="3FBFE6EA" w14:textId="77777777" w:rsidR="0012278D" w:rsidRDefault="0012278D" w:rsidP="004C0B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0"/>
        <w:szCs w:val="20"/>
      </w:rPr>
      <w:id w:val="3458320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97EB9B" w14:textId="076075E1" w:rsidR="00997DA2" w:rsidRPr="00B8244E" w:rsidRDefault="00997DA2">
        <w:pPr>
          <w:pStyle w:val="Footer"/>
          <w:jc w:val="right"/>
          <w:rPr>
            <w:rFonts w:ascii="Times New Roman" w:hAnsi="Times New Roman" w:cs="Times New Roman"/>
            <w:sz w:val="20"/>
            <w:szCs w:val="20"/>
          </w:rPr>
        </w:pPr>
        <w:r w:rsidRPr="00B8244E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B8244E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B8244E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="00C914B6">
          <w:rPr>
            <w:rFonts w:ascii="Times New Roman" w:hAnsi="Times New Roman" w:cs="Times New Roman"/>
            <w:noProof/>
            <w:sz w:val="20"/>
            <w:szCs w:val="20"/>
          </w:rPr>
          <w:t>11</w:t>
        </w:r>
        <w:r w:rsidRPr="00B8244E">
          <w:rPr>
            <w:rFonts w:ascii="Times New Roman" w:hAnsi="Times New Roman" w:cs="Times New Roman"/>
            <w:noProof/>
            <w:sz w:val="20"/>
            <w:szCs w:val="20"/>
          </w:rPr>
          <w:fldChar w:fldCharType="end"/>
        </w:r>
      </w:p>
    </w:sdtContent>
  </w:sdt>
  <w:p w14:paraId="04E6BCA7" w14:textId="77777777" w:rsidR="00997DA2" w:rsidRPr="00B8244E" w:rsidRDefault="00997DA2">
    <w:pPr>
      <w:pStyle w:val="Footer"/>
      <w:rPr>
        <w:rFonts w:ascii="Times New Roman" w:hAnsi="Times New Roman" w:cs="Times New Roman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912623" w14:textId="77777777" w:rsidR="0012278D" w:rsidRDefault="0012278D" w:rsidP="004C0B38">
      <w:pPr>
        <w:spacing w:after="0" w:line="240" w:lineRule="auto"/>
      </w:pPr>
      <w:r>
        <w:separator/>
      </w:r>
    </w:p>
  </w:footnote>
  <w:footnote w:type="continuationSeparator" w:id="0">
    <w:p w14:paraId="6850408C" w14:textId="77777777" w:rsidR="0012278D" w:rsidRDefault="0012278D" w:rsidP="004C0B38">
      <w:pPr>
        <w:spacing w:after="0" w:line="240" w:lineRule="auto"/>
      </w:pPr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rtini,Xavier">
    <w15:presenceInfo w15:providerId="AD" w15:userId="S::xmartini@ufl.edu::f3165228-b183-466b-9105-931c01859810"/>
  </w15:person>
  <w15:person w15:author="Pam Howell">
    <w15:presenceInfo w15:providerId="Windows Live" w15:userId="6cfc3783cb2527d5"/>
  </w15:person>
  <w15:person w15:author="Fife,Austin N">
    <w15:presenceInfo w15:providerId="None" w15:userId="Fife,Austin 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0B38"/>
    <w:rsid w:val="00013A78"/>
    <w:rsid w:val="00016B81"/>
    <w:rsid w:val="00020552"/>
    <w:rsid w:val="000220EB"/>
    <w:rsid w:val="00027E49"/>
    <w:rsid w:val="000438AA"/>
    <w:rsid w:val="00046708"/>
    <w:rsid w:val="00054131"/>
    <w:rsid w:val="000572EF"/>
    <w:rsid w:val="000644AB"/>
    <w:rsid w:val="000655DF"/>
    <w:rsid w:val="00067F07"/>
    <w:rsid w:val="0008327B"/>
    <w:rsid w:val="0008667D"/>
    <w:rsid w:val="000956D9"/>
    <w:rsid w:val="000A3C0C"/>
    <w:rsid w:val="000D7787"/>
    <w:rsid w:val="000E1413"/>
    <w:rsid w:val="000E4071"/>
    <w:rsid w:val="00105CBB"/>
    <w:rsid w:val="00106CBC"/>
    <w:rsid w:val="00115EA6"/>
    <w:rsid w:val="0012278D"/>
    <w:rsid w:val="00125403"/>
    <w:rsid w:val="001300EC"/>
    <w:rsid w:val="0013019C"/>
    <w:rsid w:val="0013181F"/>
    <w:rsid w:val="00141334"/>
    <w:rsid w:val="0015536E"/>
    <w:rsid w:val="00156DE2"/>
    <w:rsid w:val="00177947"/>
    <w:rsid w:val="0019351F"/>
    <w:rsid w:val="001A00BA"/>
    <w:rsid w:val="001A2F84"/>
    <w:rsid w:val="001A5FE2"/>
    <w:rsid w:val="001B53D9"/>
    <w:rsid w:val="001B793B"/>
    <w:rsid w:val="001C2EE5"/>
    <w:rsid w:val="001C34C1"/>
    <w:rsid w:val="001F53D4"/>
    <w:rsid w:val="002069D5"/>
    <w:rsid w:val="00221325"/>
    <w:rsid w:val="00222CA5"/>
    <w:rsid w:val="0022336A"/>
    <w:rsid w:val="0022436A"/>
    <w:rsid w:val="00224988"/>
    <w:rsid w:val="00246E64"/>
    <w:rsid w:val="002609DB"/>
    <w:rsid w:val="00261ABF"/>
    <w:rsid w:val="002622B9"/>
    <w:rsid w:val="00276E15"/>
    <w:rsid w:val="00280A0D"/>
    <w:rsid w:val="00292CDD"/>
    <w:rsid w:val="002951AB"/>
    <w:rsid w:val="002A7C39"/>
    <w:rsid w:val="002B4F62"/>
    <w:rsid w:val="002C300D"/>
    <w:rsid w:val="002C3693"/>
    <w:rsid w:val="002C6D7C"/>
    <w:rsid w:val="002D71DC"/>
    <w:rsid w:val="00301165"/>
    <w:rsid w:val="00306818"/>
    <w:rsid w:val="00313746"/>
    <w:rsid w:val="003278D0"/>
    <w:rsid w:val="0035043B"/>
    <w:rsid w:val="0037728F"/>
    <w:rsid w:val="00380805"/>
    <w:rsid w:val="00382A25"/>
    <w:rsid w:val="003841B1"/>
    <w:rsid w:val="003924BF"/>
    <w:rsid w:val="003A19F1"/>
    <w:rsid w:val="003A61D5"/>
    <w:rsid w:val="003A64BB"/>
    <w:rsid w:val="003B365E"/>
    <w:rsid w:val="003B4387"/>
    <w:rsid w:val="003B74F2"/>
    <w:rsid w:val="003C60DC"/>
    <w:rsid w:val="003E441B"/>
    <w:rsid w:val="003E6B8C"/>
    <w:rsid w:val="003F025E"/>
    <w:rsid w:val="003F3B80"/>
    <w:rsid w:val="00411081"/>
    <w:rsid w:val="004115F7"/>
    <w:rsid w:val="0043102D"/>
    <w:rsid w:val="00431DD6"/>
    <w:rsid w:val="0043639A"/>
    <w:rsid w:val="004447A5"/>
    <w:rsid w:val="00444B38"/>
    <w:rsid w:val="0046662A"/>
    <w:rsid w:val="00477E41"/>
    <w:rsid w:val="004A660B"/>
    <w:rsid w:val="004B062B"/>
    <w:rsid w:val="004B6529"/>
    <w:rsid w:val="004B6DE2"/>
    <w:rsid w:val="004C0B38"/>
    <w:rsid w:val="004C5238"/>
    <w:rsid w:val="004C6349"/>
    <w:rsid w:val="004C68ED"/>
    <w:rsid w:val="004E6F35"/>
    <w:rsid w:val="004F0208"/>
    <w:rsid w:val="005118DE"/>
    <w:rsid w:val="00522A23"/>
    <w:rsid w:val="005315E4"/>
    <w:rsid w:val="00547FF2"/>
    <w:rsid w:val="00551623"/>
    <w:rsid w:val="005545AC"/>
    <w:rsid w:val="005558DA"/>
    <w:rsid w:val="00564A9E"/>
    <w:rsid w:val="00565105"/>
    <w:rsid w:val="005717F0"/>
    <w:rsid w:val="00571B2B"/>
    <w:rsid w:val="005730B4"/>
    <w:rsid w:val="00587265"/>
    <w:rsid w:val="005A2E2A"/>
    <w:rsid w:val="005A7CF7"/>
    <w:rsid w:val="005E7303"/>
    <w:rsid w:val="005E733E"/>
    <w:rsid w:val="005F6E32"/>
    <w:rsid w:val="00613C20"/>
    <w:rsid w:val="00622159"/>
    <w:rsid w:val="00655946"/>
    <w:rsid w:val="00670C1D"/>
    <w:rsid w:val="00670C44"/>
    <w:rsid w:val="00686739"/>
    <w:rsid w:val="006930CF"/>
    <w:rsid w:val="006A68E7"/>
    <w:rsid w:val="006A75E0"/>
    <w:rsid w:val="006B1449"/>
    <w:rsid w:val="00703CEA"/>
    <w:rsid w:val="00705B0A"/>
    <w:rsid w:val="007309C8"/>
    <w:rsid w:val="0073476E"/>
    <w:rsid w:val="007359A4"/>
    <w:rsid w:val="00735D15"/>
    <w:rsid w:val="00742034"/>
    <w:rsid w:val="00745040"/>
    <w:rsid w:val="00752202"/>
    <w:rsid w:val="0075251F"/>
    <w:rsid w:val="00770BE7"/>
    <w:rsid w:val="00776E21"/>
    <w:rsid w:val="00780D20"/>
    <w:rsid w:val="0078293C"/>
    <w:rsid w:val="00784CB6"/>
    <w:rsid w:val="00786E29"/>
    <w:rsid w:val="0079046B"/>
    <w:rsid w:val="00790A2C"/>
    <w:rsid w:val="007913B5"/>
    <w:rsid w:val="00793C23"/>
    <w:rsid w:val="007944EF"/>
    <w:rsid w:val="007A1409"/>
    <w:rsid w:val="007A6211"/>
    <w:rsid w:val="007B3FCD"/>
    <w:rsid w:val="007C3676"/>
    <w:rsid w:val="007D00C3"/>
    <w:rsid w:val="007D5BE6"/>
    <w:rsid w:val="007E0858"/>
    <w:rsid w:val="007E5555"/>
    <w:rsid w:val="007E7F6C"/>
    <w:rsid w:val="007F14DE"/>
    <w:rsid w:val="007F42BB"/>
    <w:rsid w:val="008010EC"/>
    <w:rsid w:val="00807977"/>
    <w:rsid w:val="0081095C"/>
    <w:rsid w:val="0081317F"/>
    <w:rsid w:val="0082162F"/>
    <w:rsid w:val="0082740C"/>
    <w:rsid w:val="0083028E"/>
    <w:rsid w:val="0083252F"/>
    <w:rsid w:val="008418F5"/>
    <w:rsid w:val="008455A3"/>
    <w:rsid w:val="00850B76"/>
    <w:rsid w:val="00865201"/>
    <w:rsid w:val="00881242"/>
    <w:rsid w:val="00883A32"/>
    <w:rsid w:val="00893E9B"/>
    <w:rsid w:val="008941C8"/>
    <w:rsid w:val="00894C84"/>
    <w:rsid w:val="0089794F"/>
    <w:rsid w:val="00897BD8"/>
    <w:rsid w:val="008D4171"/>
    <w:rsid w:val="008E3FCE"/>
    <w:rsid w:val="008E4D06"/>
    <w:rsid w:val="008E63BE"/>
    <w:rsid w:val="008F1211"/>
    <w:rsid w:val="008F6407"/>
    <w:rsid w:val="00901A4B"/>
    <w:rsid w:val="009119D2"/>
    <w:rsid w:val="00927725"/>
    <w:rsid w:val="0093323D"/>
    <w:rsid w:val="00935073"/>
    <w:rsid w:val="00942F1C"/>
    <w:rsid w:val="00954B21"/>
    <w:rsid w:val="009613F5"/>
    <w:rsid w:val="00962954"/>
    <w:rsid w:val="009637FA"/>
    <w:rsid w:val="00972AE7"/>
    <w:rsid w:val="0097440B"/>
    <w:rsid w:val="009758D9"/>
    <w:rsid w:val="00981820"/>
    <w:rsid w:val="00986EC7"/>
    <w:rsid w:val="009875CD"/>
    <w:rsid w:val="00997DA2"/>
    <w:rsid w:val="009A33DF"/>
    <w:rsid w:val="009C32D9"/>
    <w:rsid w:val="009D22E3"/>
    <w:rsid w:val="009E26CB"/>
    <w:rsid w:val="00A04C98"/>
    <w:rsid w:val="00A2615A"/>
    <w:rsid w:val="00A37257"/>
    <w:rsid w:val="00A40887"/>
    <w:rsid w:val="00A4370F"/>
    <w:rsid w:val="00A45C80"/>
    <w:rsid w:val="00A50A23"/>
    <w:rsid w:val="00A5417B"/>
    <w:rsid w:val="00A62485"/>
    <w:rsid w:val="00A661C1"/>
    <w:rsid w:val="00A7180C"/>
    <w:rsid w:val="00AA0BE9"/>
    <w:rsid w:val="00AA603E"/>
    <w:rsid w:val="00AC730C"/>
    <w:rsid w:val="00AD1AED"/>
    <w:rsid w:val="00AD219B"/>
    <w:rsid w:val="00AE5056"/>
    <w:rsid w:val="00AF01D2"/>
    <w:rsid w:val="00B0444F"/>
    <w:rsid w:val="00B069D2"/>
    <w:rsid w:val="00B1337B"/>
    <w:rsid w:val="00B13510"/>
    <w:rsid w:val="00B26C46"/>
    <w:rsid w:val="00B350FB"/>
    <w:rsid w:val="00B60463"/>
    <w:rsid w:val="00B63FB4"/>
    <w:rsid w:val="00B67160"/>
    <w:rsid w:val="00B8244E"/>
    <w:rsid w:val="00B83C34"/>
    <w:rsid w:val="00B96D55"/>
    <w:rsid w:val="00B97FC6"/>
    <w:rsid w:val="00BA589A"/>
    <w:rsid w:val="00BA7AE6"/>
    <w:rsid w:val="00BC5FC6"/>
    <w:rsid w:val="00BD5204"/>
    <w:rsid w:val="00BD709A"/>
    <w:rsid w:val="00BD7C01"/>
    <w:rsid w:val="00BE527D"/>
    <w:rsid w:val="00BE5CBF"/>
    <w:rsid w:val="00BF6C55"/>
    <w:rsid w:val="00C03D70"/>
    <w:rsid w:val="00C11888"/>
    <w:rsid w:val="00C24882"/>
    <w:rsid w:val="00C24C4B"/>
    <w:rsid w:val="00C27BF0"/>
    <w:rsid w:val="00C31B84"/>
    <w:rsid w:val="00C65D14"/>
    <w:rsid w:val="00C721C6"/>
    <w:rsid w:val="00C7465D"/>
    <w:rsid w:val="00C75AB9"/>
    <w:rsid w:val="00C768E0"/>
    <w:rsid w:val="00C914B6"/>
    <w:rsid w:val="00C962A3"/>
    <w:rsid w:val="00CA1161"/>
    <w:rsid w:val="00CB1445"/>
    <w:rsid w:val="00CB145C"/>
    <w:rsid w:val="00CB169A"/>
    <w:rsid w:val="00CE02F7"/>
    <w:rsid w:val="00CE1997"/>
    <w:rsid w:val="00CE62D9"/>
    <w:rsid w:val="00D00F2F"/>
    <w:rsid w:val="00D02132"/>
    <w:rsid w:val="00D12FC0"/>
    <w:rsid w:val="00D27CA8"/>
    <w:rsid w:val="00D3599C"/>
    <w:rsid w:val="00D453C4"/>
    <w:rsid w:val="00D47132"/>
    <w:rsid w:val="00D47B96"/>
    <w:rsid w:val="00D512A3"/>
    <w:rsid w:val="00D513E3"/>
    <w:rsid w:val="00D54B12"/>
    <w:rsid w:val="00D55C3A"/>
    <w:rsid w:val="00D566AE"/>
    <w:rsid w:val="00D626C1"/>
    <w:rsid w:val="00D65841"/>
    <w:rsid w:val="00D8151F"/>
    <w:rsid w:val="00D86D4C"/>
    <w:rsid w:val="00D91EB2"/>
    <w:rsid w:val="00D94329"/>
    <w:rsid w:val="00D967D8"/>
    <w:rsid w:val="00D9766C"/>
    <w:rsid w:val="00DB608E"/>
    <w:rsid w:val="00DB6D14"/>
    <w:rsid w:val="00DB7EE4"/>
    <w:rsid w:val="00DD3296"/>
    <w:rsid w:val="00DF0B5F"/>
    <w:rsid w:val="00DF747B"/>
    <w:rsid w:val="00E05583"/>
    <w:rsid w:val="00E15E05"/>
    <w:rsid w:val="00E20012"/>
    <w:rsid w:val="00E24B18"/>
    <w:rsid w:val="00E27E56"/>
    <w:rsid w:val="00E318B4"/>
    <w:rsid w:val="00E31FCE"/>
    <w:rsid w:val="00E34E3D"/>
    <w:rsid w:val="00E4068C"/>
    <w:rsid w:val="00E5127F"/>
    <w:rsid w:val="00E55299"/>
    <w:rsid w:val="00E62436"/>
    <w:rsid w:val="00E70654"/>
    <w:rsid w:val="00E73528"/>
    <w:rsid w:val="00E749D9"/>
    <w:rsid w:val="00E756F6"/>
    <w:rsid w:val="00E7682B"/>
    <w:rsid w:val="00E81E40"/>
    <w:rsid w:val="00E86969"/>
    <w:rsid w:val="00E917C3"/>
    <w:rsid w:val="00E92F76"/>
    <w:rsid w:val="00EA1691"/>
    <w:rsid w:val="00EB2307"/>
    <w:rsid w:val="00EE1AAD"/>
    <w:rsid w:val="00EE33FD"/>
    <w:rsid w:val="00EE3E9B"/>
    <w:rsid w:val="00EE4275"/>
    <w:rsid w:val="00EF418F"/>
    <w:rsid w:val="00EF5CA5"/>
    <w:rsid w:val="00F00817"/>
    <w:rsid w:val="00F022B8"/>
    <w:rsid w:val="00F04BB4"/>
    <w:rsid w:val="00F04EB4"/>
    <w:rsid w:val="00F119D7"/>
    <w:rsid w:val="00F11A91"/>
    <w:rsid w:val="00F17BC8"/>
    <w:rsid w:val="00F2191C"/>
    <w:rsid w:val="00F27621"/>
    <w:rsid w:val="00F36E44"/>
    <w:rsid w:val="00F45EF2"/>
    <w:rsid w:val="00F5158F"/>
    <w:rsid w:val="00F57D0C"/>
    <w:rsid w:val="00F671B0"/>
    <w:rsid w:val="00F827B7"/>
    <w:rsid w:val="00FA4496"/>
    <w:rsid w:val="00FB4451"/>
    <w:rsid w:val="00FB77AB"/>
    <w:rsid w:val="00FC50E9"/>
    <w:rsid w:val="00FC6162"/>
    <w:rsid w:val="00FD5482"/>
    <w:rsid w:val="00FD590C"/>
    <w:rsid w:val="00FE0C45"/>
    <w:rsid w:val="00FE3E7D"/>
    <w:rsid w:val="00FE51B1"/>
    <w:rsid w:val="00FF15BC"/>
    <w:rsid w:val="00FF2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D49EA"/>
  <w15:chartTrackingRefBased/>
  <w15:docId w15:val="{6B2BDA1A-C0C7-4B1F-BC52-83C7D41FF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C0B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C0B38"/>
    <w:rPr>
      <w:b/>
      <w:bCs/>
    </w:rPr>
  </w:style>
  <w:style w:type="character" w:styleId="Emphasis">
    <w:name w:val="Emphasis"/>
    <w:basedOn w:val="DefaultParagraphFont"/>
    <w:uiPriority w:val="20"/>
    <w:qFormat/>
    <w:rsid w:val="004C0B38"/>
    <w:rPr>
      <w:i/>
      <w:iCs/>
    </w:rPr>
  </w:style>
  <w:style w:type="character" w:customStyle="1" w:styleId="citation">
    <w:name w:val="citation"/>
    <w:basedOn w:val="DefaultParagraphFont"/>
    <w:rsid w:val="004C0B38"/>
  </w:style>
  <w:style w:type="character" w:styleId="Hyperlink">
    <w:name w:val="Hyperlink"/>
    <w:basedOn w:val="DefaultParagraphFont"/>
    <w:uiPriority w:val="99"/>
    <w:unhideWhenUsed/>
    <w:rsid w:val="004C0B3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0B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0B3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C0B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0B38"/>
  </w:style>
  <w:style w:type="paragraph" w:styleId="Footer">
    <w:name w:val="footer"/>
    <w:basedOn w:val="Normal"/>
    <w:link w:val="FooterChar"/>
    <w:uiPriority w:val="99"/>
    <w:unhideWhenUsed/>
    <w:rsid w:val="004C0B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0B38"/>
  </w:style>
  <w:style w:type="character" w:styleId="CommentReference">
    <w:name w:val="annotation reference"/>
    <w:basedOn w:val="DefaultParagraphFont"/>
    <w:uiPriority w:val="99"/>
    <w:semiHidden/>
    <w:unhideWhenUsed/>
    <w:rsid w:val="00AE505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E505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E505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E505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E5056"/>
    <w:rPr>
      <w:b/>
      <w:bCs/>
      <w:sz w:val="20"/>
      <w:szCs w:val="20"/>
    </w:rPr>
  </w:style>
  <w:style w:type="paragraph" w:customStyle="1" w:styleId="Default">
    <w:name w:val="Default"/>
    <w:rsid w:val="00897BD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LineNumber">
    <w:name w:val="line number"/>
    <w:basedOn w:val="DefaultParagraphFont"/>
    <w:uiPriority w:val="99"/>
    <w:semiHidden/>
    <w:unhideWhenUsed/>
    <w:rsid w:val="00C768E0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20012"/>
    <w:rPr>
      <w:color w:val="605E5C"/>
      <w:shd w:val="clear" w:color="auto" w:fill="E1DFDD"/>
    </w:rPr>
  </w:style>
  <w:style w:type="character" w:customStyle="1" w:styleId="pec">
    <w:name w:val="_pe_c"/>
    <w:basedOn w:val="DefaultParagraphFont"/>
    <w:rsid w:val="00E20012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E2001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E20012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E20012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E20012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60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1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40010">
          <w:marLeft w:val="0"/>
          <w:marRight w:val="0"/>
          <w:marTop w:val="0"/>
          <w:marBottom w:val="0"/>
          <w:divBdr>
            <w:top w:val="single" w:sz="6" w:space="0" w:color="BEBEBE"/>
            <w:left w:val="single" w:sz="6" w:space="0" w:color="BEBEBE"/>
            <w:bottom w:val="single" w:sz="6" w:space="0" w:color="BEBEBE"/>
            <w:right w:val="single" w:sz="6" w:space="0" w:color="BEBEBE"/>
          </w:divBdr>
          <w:divsChild>
            <w:div w:id="84085723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46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86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92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20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4988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078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559521">
                          <w:marLeft w:val="15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170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807013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965117">
                              <w:marLeft w:val="0"/>
                              <w:marRight w:val="0"/>
                              <w:marTop w:val="0"/>
                              <w:marBottom w:val="4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261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466443">
                          <w:marLeft w:val="75"/>
                          <w:marRight w:val="0"/>
                          <w:marTop w:val="0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801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4" w:color="777777"/>
                                <w:bottom w:val="single" w:sz="12" w:space="1" w:color="777777"/>
                                <w:right w:val="single" w:sz="12" w:space="4" w:color="777777"/>
                              </w:divBdr>
                            </w:div>
                            <w:div w:id="162800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2" w:color="777777"/>
                                <w:left w:val="single" w:sz="12" w:space="4" w:color="777777"/>
                                <w:bottom w:val="none" w:sz="0" w:space="0" w:color="auto"/>
                                <w:right w:val="single" w:sz="12" w:space="4" w:color="777777"/>
                              </w:divBdr>
                            </w:div>
                          </w:divsChild>
                        </w:div>
                      </w:divsChild>
                    </w:div>
                    <w:div w:id="1930117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849444">
                          <w:marLeft w:val="0"/>
                          <w:marRight w:val="15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1615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6197847">
          <w:marLeft w:val="0"/>
          <w:marRight w:val="0"/>
          <w:marTop w:val="0"/>
          <w:marBottom w:val="0"/>
          <w:divBdr>
            <w:top w:val="single" w:sz="6" w:space="0" w:color="BEBEBE"/>
            <w:left w:val="single" w:sz="6" w:space="0" w:color="BEBEBE"/>
            <w:bottom w:val="single" w:sz="6" w:space="0" w:color="BEBEBE"/>
            <w:right w:val="single" w:sz="6" w:space="0" w:color="BEBEBE"/>
          </w:divBdr>
          <w:divsChild>
            <w:div w:id="25574812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55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9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92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29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468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491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830976">
                          <w:marLeft w:val="15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551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871178">
                          <w:marLeft w:val="0"/>
                          <w:marRight w:val="15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051225">
                              <w:marLeft w:val="0"/>
                              <w:marRight w:val="0"/>
                              <w:marTop w:val="0"/>
                              <w:marBottom w:val="4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3070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018680">
                          <w:marLeft w:val="75"/>
                          <w:marRight w:val="0"/>
                          <w:marTop w:val="0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808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4" w:color="777777"/>
                                <w:bottom w:val="single" w:sz="12" w:space="1" w:color="777777"/>
                                <w:right w:val="single" w:sz="12" w:space="4" w:color="777777"/>
                              </w:divBdr>
                            </w:div>
                            <w:div w:id="1679574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2" w:color="777777"/>
                                <w:left w:val="single" w:sz="12" w:space="4" w:color="777777"/>
                                <w:bottom w:val="none" w:sz="0" w:space="0" w:color="auto"/>
                                <w:right w:val="single" w:sz="12" w:space="4" w:color="777777"/>
                              </w:divBdr>
                            </w:div>
                          </w:divsChild>
                        </w:div>
                      </w:divsChild>
                    </w:div>
                    <w:div w:id="72248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604017">
                          <w:marLeft w:val="0"/>
                          <w:marRight w:val="15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534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627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0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9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microsoft.com/office/2018/08/relationships/commentsExtensible" Target="commentsExtensible.xml"/><Relationship Id="rId18" Type="http://schemas.microsoft.com/office/2011/relationships/people" Target="peop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microsoft.com/office/2016/09/relationships/commentsIds" Target="commentsIds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11/relationships/commentsExtended" Target="commentsExtended.xml"/><Relationship Id="rId5" Type="http://schemas.openxmlformats.org/officeDocument/2006/relationships/styles" Target="styles.xml"/><Relationship Id="rId15" Type="http://schemas.openxmlformats.org/officeDocument/2006/relationships/image" Target="media/image2.tiff"/><Relationship Id="rId10" Type="http://schemas.openxmlformats.org/officeDocument/2006/relationships/comments" Target="comment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C0E11230C08DC49833B3F1477B86E12" ma:contentTypeVersion="13" ma:contentTypeDescription="Create a new document." ma:contentTypeScope="" ma:versionID="cb53d2c6653065b890b670dc29c6781e">
  <xsd:schema xmlns:xsd="http://www.w3.org/2001/XMLSchema" xmlns:xs="http://www.w3.org/2001/XMLSchema" xmlns:p="http://schemas.microsoft.com/office/2006/metadata/properties" xmlns:ns3="dd0bfe55-5c12-4789-98d0-82523c6ebf2f" xmlns:ns4="44d8a1d7-dcd5-4999-ba4e-d25980efe38f" targetNamespace="http://schemas.microsoft.com/office/2006/metadata/properties" ma:root="true" ma:fieldsID="4122b5d1f38cc72ffe6e83d1f4950dbc" ns3:_="" ns4:_="">
    <xsd:import namespace="dd0bfe55-5c12-4789-98d0-82523c6ebf2f"/>
    <xsd:import namespace="44d8a1d7-dcd5-4999-ba4e-d25980efe38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0bfe55-5c12-4789-98d0-82523c6ebf2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d8a1d7-dcd5-4999-ba4e-d25980efe38f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86AEB67-4643-4630-BCDA-42041FC8C47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004984F-94AB-4959-8B85-753D001ADADC}">
  <ds:schemaRefs>
    <ds:schemaRef ds:uri="http://schemas.microsoft.com/office/2006/documentManagement/types"/>
    <ds:schemaRef ds:uri="http://schemas.openxmlformats.org/package/2006/metadata/core-properties"/>
    <ds:schemaRef ds:uri="dd0bfe55-5c12-4789-98d0-82523c6ebf2f"/>
    <ds:schemaRef ds:uri="http://schemas.microsoft.com/office/2006/metadata/properties"/>
    <ds:schemaRef ds:uri="http://purl.org/dc/terms/"/>
    <ds:schemaRef ds:uri="http://purl.org/dc/elements/1.1/"/>
    <ds:schemaRef ds:uri="http://purl.org/dc/dcmitype/"/>
    <ds:schemaRef ds:uri="http://www.w3.org/XML/1998/namespace"/>
    <ds:schemaRef ds:uri="http://schemas.microsoft.com/office/infopath/2007/PartnerControls"/>
    <ds:schemaRef ds:uri="44d8a1d7-dcd5-4999-ba4e-d25980efe38f"/>
  </ds:schemaRefs>
</ds:datastoreItem>
</file>

<file path=customXml/itemProps3.xml><?xml version="1.0" encoding="utf-8"?>
<ds:datastoreItem xmlns:ds="http://schemas.openxmlformats.org/officeDocument/2006/customXml" ds:itemID="{40C97D92-C476-4877-AF4C-A5B1A75E3EA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D61251D-1DE3-4B74-BBF7-A8572E5F71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0bfe55-5c12-4789-98d0-82523c6ebf2f"/>
    <ds:schemaRef ds:uri="44d8a1d7-dcd5-4999-ba4e-d25980efe38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13</Pages>
  <Words>1934</Words>
  <Characters>11029</Characters>
  <Application>Microsoft Office Word</Application>
  <DocSecurity>4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Austin Fife</dc:creator>
  <cp:keywords/>
  <dc:description/>
  <cp:lastModifiedBy>Fife,Austin N</cp:lastModifiedBy>
  <cp:revision>2</cp:revision>
  <dcterms:created xsi:type="dcterms:W3CDTF">2020-06-26T17:46:00Z</dcterms:created>
  <dcterms:modified xsi:type="dcterms:W3CDTF">2020-06-26T17:46:00Z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0x0101005C0E11230C08DC49833B3F1477B86E12</vt:lpwstr>
  </property>
  <property fmtid="{D5CDD505-2E9C-101B-9397-08002B2CF9AE}" pid="3" name="Mendeley Recent Style Id 0_1">
    <vt:lpwstr>http://www.zotero.org/styles/american-medical-association</vt:lpwstr>
  </property>
  <property fmtid="{D5CDD505-2E9C-101B-9397-08002B2CF9AE}" pid="4" name="Mendeley Recent Style Name 0_1">
    <vt:lpwstr>American Medical Association</vt:lpwstr>
  </property>
  <property fmtid="{D5CDD505-2E9C-101B-9397-08002B2CF9AE}" pid="5" name="Mendeley Recent Style Id 1_1">
    <vt:lpwstr>http://www.zotero.org/styles/apa</vt:lpwstr>
  </property>
  <property fmtid="{D5CDD505-2E9C-101B-9397-08002B2CF9AE}" pid="6" name="Mendeley Recent Style Name 1_1">
    <vt:lpwstr>American Psychological Association 6th edition</vt:lpwstr>
  </property>
  <property fmtid="{D5CDD505-2E9C-101B-9397-08002B2CF9AE}" pid="7" name="Mendeley Recent Style Id 2_1">
    <vt:lpwstr>http://www.zotero.org/styles/american-sociological-association</vt:lpwstr>
  </property>
  <property fmtid="{D5CDD505-2E9C-101B-9397-08002B2CF9AE}" pid="8" name="Mendeley Recent Style Name 2_1">
    <vt:lpwstr>American Sociological Association</vt:lpwstr>
  </property>
  <property fmtid="{D5CDD505-2E9C-101B-9397-08002B2CF9AE}" pid="9" name="Mendeley Recent Style Id 3_1">
    <vt:lpwstr>http://www.zotero.org/styles/chicago-author-date</vt:lpwstr>
  </property>
  <property fmtid="{D5CDD505-2E9C-101B-9397-08002B2CF9AE}" pid="10" name="Mendeley Recent Style Name 3_1">
    <vt:lpwstr>Chicago Manual of Style 17th edition (author-date)</vt:lpwstr>
  </property>
  <property fmtid="{D5CDD505-2E9C-101B-9397-08002B2CF9AE}" pid="11" name="Mendeley Recent Style Id 4_1">
    <vt:lpwstr>http://www.zotero.org/styles/harvard-cite-them-right</vt:lpwstr>
  </property>
  <property fmtid="{D5CDD505-2E9C-101B-9397-08002B2CF9AE}" pid="12" name="Mendeley Recent Style Name 4_1">
    <vt:lpwstr>Cite Them Right 10th edition - Harvard</vt:lpwstr>
  </property>
  <property fmtid="{D5CDD505-2E9C-101B-9397-08002B2CF9AE}" pid="13" name="Mendeley Recent Style Id 5_1">
    <vt:lpwstr>http://www.zotero.org/styles/ecological-entomology</vt:lpwstr>
  </property>
  <property fmtid="{D5CDD505-2E9C-101B-9397-08002B2CF9AE}" pid="14" name="Mendeley Recent Style Name 5_1">
    <vt:lpwstr>Ecological Entomology</vt:lpwstr>
  </property>
  <property fmtid="{D5CDD505-2E9C-101B-9397-08002B2CF9AE}" pid="15" name="Mendeley Recent Style Id 6_1">
    <vt:lpwstr>http://www.zotero.org/styles/frontiers</vt:lpwstr>
  </property>
  <property fmtid="{D5CDD505-2E9C-101B-9397-08002B2CF9AE}" pid="16" name="Mendeley Recent Style Name 6_1">
    <vt:lpwstr>Frontiers journals</vt:lpwstr>
  </property>
  <property fmtid="{D5CDD505-2E9C-101B-9397-08002B2CF9AE}" pid="17" name="Mendeley Recent Style Id 7_1">
    <vt:lpwstr>http://www.zotero.org/styles/ieee</vt:lpwstr>
  </property>
  <property fmtid="{D5CDD505-2E9C-101B-9397-08002B2CF9AE}" pid="18" name="Mendeley Recent Style Name 7_1">
    <vt:lpwstr>IEEE</vt:lpwstr>
  </property>
  <property fmtid="{D5CDD505-2E9C-101B-9397-08002B2CF9AE}" pid="19" name="Mendeley Recent Style Id 8_1">
    <vt:lpwstr>http://www.zotero.org/styles/nature</vt:lpwstr>
  </property>
  <property fmtid="{D5CDD505-2E9C-101B-9397-08002B2CF9AE}" pid="20" name="Mendeley Recent Style Name 8_1">
    <vt:lpwstr>Nature</vt:lpwstr>
  </property>
  <property fmtid="{D5CDD505-2E9C-101B-9397-08002B2CF9AE}" pid="21" name="Mendeley Recent Style Id 9_1">
    <vt:lpwstr>http://www.zotero.org/styles/scientific-reports</vt:lpwstr>
  </property>
  <property fmtid="{D5CDD505-2E9C-101B-9397-08002B2CF9AE}" pid="22" name="Mendeley Recent Style Name 9_1">
    <vt:lpwstr>Scientific Reports</vt:lpwstr>
  </property>
</Properties>
</file>